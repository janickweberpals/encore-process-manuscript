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F1D550" w14:textId="77777777" w:rsidR="00C95B7F" w:rsidRDefault="00F87261">
      <w:pPr>
        <w:pStyle w:val="Title"/>
      </w:pPr>
      <w:r>
        <w:t>Emulating Comparative Oncology Trials with Real-world Evidence Studies (ENCORE): Process Development and Methodological Considerations for Oncology Real-World Data</w:t>
      </w:r>
    </w:p>
    <w:p w14:paraId="66EB87C0" w14:textId="57FC8269" w:rsidR="00C95B7F" w:rsidRDefault="00F87261">
      <w:pPr>
        <w:pStyle w:val="FirstParagraph"/>
      </w:pPr>
      <w:r>
        <w:rPr>
          <w:b/>
          <w:bCs/>
        </w:rPr>
        <w:t>Authors</w:t>
      </w:r>
      <w:r>
        <w:t>: Janick Weberpals</w:t>
      </w:r>
      <w:r>
        <w:rPr>
          <w:vertAlign w:val="superscript"/>
        </w:rPr>
        <w:t>1</w:t>
      </w:r>
      <w:r>
        <w:t>, Sebastian Schneeweiss</w:t>
      </w:r>
      <w:r>
        <w:rPr>
          <w:vertAlign w:val="superscript"/>
        </w:rPr>
        <w:t>1</w:t>
      </w:r>
      <w:r>
        <w:t>, Kenneth L. Kehl</w:t>
      </w:r>
      <w:r>
        <w:rPr>
          <w:vertAlign w:val="superscript"/>
        </w:rPr>
        <w:t>2</w:t>
      </w:r>
      <w:r>
        <w:t>, Donna R. Rivera</w:t>
      </w:r>
      <w:r>
        <w:rPr>
          <w:vertAlign w:val="superscript"/>
        </w:rPr>
        <w:t>3</w:t>
      </w:r>
      <w:del w:id="0" w:author="FDA cleared version (October 17, 2025)" w:date="2025-10-22T21:15:00Z" w16du:dateUtc="2025-10-22T19:15:00Z">
        <w:r w:rsidR="00000000">
          <w:delText>,</w:delText>
        </w:r>
      </w:del>
      <w:ins w:id="1" w:author="FDA cleared version (October 17, 2025)" w:date="2025-10-22T21:15:00Z" w16du:dateUtc="2025-10-22T19:15:00Z">
        <w:r w:rsidR="00231EC4">
          <w:rPr>
            <w:vertAlign w:val="superscript"/>
          </w:rPr>
          <w:t>*</w:t>
        </w:r>
        <w:r>
          <w:t>,</w:t>
        </w:r>
      </w:ins>
      <w:r>
        <w:t xml:space="preserve"> Pallavi Mishra-Kalyani</w:t>
      </w:r>
      <w:r>
        <w:rPr>
          <w:vertAlign w:val="superscript"/>
        </w:rPr>
        <w:t>3</w:t>
      </w:r>
      <w:r>
        <w:t>, Catherine C. Lerro</w:t>
      </w:r>
      <w:r>
        <w:rPr>
          <w:vertAlign w:val="superscript"/>
        </w:rPr>
        <w:t>3</w:t>
      </w:r>
      <w:del w:id="2" w:author="FDA cleared version (October 17, 2025)" w:date="2025-10-22T21:15:00Z" w16du:dateUtc="2025-10-22T19:15:00Z">
        <w:r w:rsidR="00000000">
          <w:delText>,</w:delText>
        </w:r>
      </w:del>
      <w:ins w:id="3" w:author="FDA cleared version (October 17, 2025)" w:date="2025-10-22T21:15:00Z" w16du:dateUtc="2025-10-22T19:15:00Z">
        <w:r w:rsidR="00231EC4">
          <w:rPr>
            <w:vertAlign w:val="superscript"/>
          </w:rPr>
          <w:t>*</w:t>
        </w:r>
        <w:r>
          <w:t>,</w:t>
        </w:r>
      </w:ins>
      <w:r>
        <w:t xml:space="preserve"> Erin Larkins</w:t>
      </w:r>
      <w:r>
        <w:rPr>
          <w:vertAlign w:val="superscript"/>
        </w:rPr>
        <w:t>4</w:t>
      </w:r>
      <w:r>
        <w:t xml:space="preserve">, </w:t>
      </w:r>
      <w:del w:id="4" w:author="FDA cleared version (October 17, 2025)" w:date="2025-10-22T21:15:00Z" w16du:dateUtc="2025-10-22T19:15:00Z">
        <w:r w:rsidR="00000000">
          <w:delText>Sonia Singh</w:delText>
        </w:r>
        <w:r w:rsidR="00000000">
          <w:rPr>
            <w:vertAlign w:val="superscript"/>
          </w:rPr>
          <w:delText>4*</w:delText>
        </w:r>
        <w:r w:rsidR="00000000">
          <w:delText xml:space="preserve">, </w:delText>
        </w:r>
      </w:del>
      <w:r>
        <w:t>Preeti Narayan</w:t>
      </w:r>
      <w:r>
        <w:rPr>
          <w:vertAlign w:val="superscript"/>
        </w:rPr>
        <w:t>4</w:t>
      </w:r>
      <w:r>
        <w:t xml:space="preserve">, Richard </w:t>
      </w:r>
      <w:del w:id="5" w:author="FDA cleared version (October 17, 2025)" w:date="2025-10-22T21:15:00Z" w16du:dateUtc="2025-10-22T19:15:00Z">
        <w:r w:rsidR="00000000">
          <w:delText>Curley</w:delText>
        </w:r>
        <w:r w:rsidR="00000000">
          <w:rPr>
            <w:vertAlign w:val="superscript"/>
          </w:rPr>
          <w:delText>4</w:delText>
        </w:r>
      </w:del>
      <w:ins w:id="6" w:author="FDA cleared version (October 17, 2025)" w:date="2025-10-22T21:15:00Z" w16du:dateUtc="2025-10-22T19:15:00Z">
        <w:r>
          <w:t>Curley</w:t>
        </w:r>
        <w:r w:rsidR="00B50301">
          <w:rPr>
            <w:vertAlign w:val="superscript"/>
          </w:rPr>
          <w:t>3</w:t>
        </w:r>
      </w:ins>
      <w:r>
        <w:t>, Georg Hahn</w:t>
      </w:r>
      <w:r>
        <w:rPr>
          <w:vertAlign w:val="superscript"/>
        </w:rPr>
        <w:t>1</w:t>
      </w:r>
      <w:r>
        <w:t>, Priyanka Anand</w:t>
      </w:r>
      <w:r>
        <w:rPr>
          <w:vertAlign w:val="superscript"/>
        </w:rPr>
        <w:t>1</w:t>
      </w:r>
      <w:r>
        <w:t>, Yanina Natanzon</w:t>
      </w:r>
      <w:r>
        <w:rPr>
          <w:vertAlign w:val="superscript"/>
        </w:rPr>
        <w:t>5</w:t>
      </w:r>
      <w:r>
        <w:t>, Andrew J. Belli</w:t>
      </w:r>
      <w:r>
        <w:rPr>
          <w:vertAlign w:val="superscript"/>
        </w:rPr>
        <w:t>6</w:t>
      </w:r>
      <w:r>
        <w:t>, Ching-Kun Wang</w:t>
      </w:r>
      <w:r>
        <w:rPr>
          <w:vertAlign w:val="superscript"/>
        </w:rPr>
        <w:t>6</w:t>
      </w:r>
      <w:r>
        <w:t>, Jenna Collins</w:t>
      </w:r>
      <w:r>
        <w:rPr>
          <w:vertAlign w:val="superscript"/>
        </w:rPr>
        <w:t>7</w:t>
      </w:r>
      <w:r>
        <w:rPr>
          <w:b/>
          <w:bCs/>
        </w:rPr>
        <w:t>,</w:t>
      </w:r>
      <w:r>
        <w:t xml:space="preserve"> Jonathan Kish</w:t>
      </w:r>
      <w:r>
        <w:rPr>
          <w:vertAlign w:val="superscript"/>
        </w:rPr>
        <w:t>7</w:t>
      </w:r>
      <w:r>
        <w:rPr>
          <w:b/>
          <w:bCs/>
        </w:rPr>
        <w:t>,</w:t>
      </w:r>
      <w:r>
        <w:t xml:space="preserve"> Janet Espirito</w:t>
      </w:r>
      <w:r>
        <w:rPr>
          <w:vertAlign w:val="superscript"/>
        </w:rPr>
        <w:t>8</w:t>
      </w:r>
      <w:r>
        <w:t>, Nicholas J Robert</w:t>
      </w:r>
      <w:r>
        <w:rPr>
          <w:vertAlign w:val="superscript"/>
        </w:rPr>
        <w:t>8</w:t>
      </w:r>
      <w:r>
        <w:t>, Robert J. Glynn</w:t>
      </w:r>
      <w:r>
        <w:rPr>
          <w:vertAlign w:val="superscript"/>
        </w:rPr>
        <w:t>1</w:t>
      </w:r>
      <w:r>
        <w:t>, Shirley V. Wang</w:t>
      </w:r>
      <w:r>
        <w:rPr>
          <w:vertAlign w:val="superscript"/>
        </w:rPr>
        <w:t>1</w:t>
      </w:r>
    </w:p>
    <w:p w14:paraId="6BA22BF0" w14:textId="77777777" w:rsidR="00C95B7F" w:rsidRDefault="00F87261">
      <w:pPr>
        <w:pStyle w:val="BodyText"/>
      </w:pPr>
      <w:r>
        <w:rPr>
          <w:u w:val="single"/>
        </w:rPr>
        <w:t>Author affiliations:</w:t>
      </w:r>
    </w:p>
    <w:p w14:paraId="1185DDA2" w14:textId="77777777" w:rsidR="00C95B7F" w:rsidRDefault="00F87261">
      <w:pPr>
        <w:pStyle w:val="BodyText"/>
      </w:pPr>
      <w:r>
        <w:rPr>
          <w:vertAlign w:val="superscript"/>
        </w:rPr>
        <w:t>1</w:t>
      </w:r>
      <w:r>
        <w:t xml:space="preserve"> Division of Pharmacoepidemiology and Pharmacoeconomics, Department of Medicine, Brigham and Women’s Hospital, Harvard Medical School, Boston, MA, USA</w:t>
      </w:r>
    </w:p>
    <w:p w14:paraId="15A952E4" w14:textId="77777777" w:rsidR="00C95B7F" w:rsidRDefault="00F87261">
      <w:pPr>
        <w:pStyle w:val="BodyText"/>
      </w:pPr>
      <w:r>
        <w:rPr>
          <w:vertAlign w:val="superscript"/>
        </w:rPr>
        <w:t>2</w:t>
      </w:r>
      <w:r>
        <w:t xml:space="preserve"> Dana-Farber Cancer Institute, Boston, MA, USA</w:t>
      </w:r>
    </w:p>
    <w:p w14:paraId="57329821" w14:textId="77777777" w:rsidR="00C95B7F" w:rsidRDefault="00F87261">
      <w:pPr>
        <w:pStyle w:val="BodyText"/>
      </w:pPr>
      <w:r>
        <w:rPr>
          <w:vertAlign w:val="superscript"/>
        </w:rPr>
        <w:t>3</w:t>
      </w:r>
      <w:r>
        <w:t xml:space="preserve"> Oncology Center of Excellence, US Food and Drug Administration, Silver Spring, MD, USA</w:t>
      </w:r>
    </w:p>
    <w:p w14:paraId="0466849A" w14:textId="77777777" w:rsidR="00C95B7F" w:rsidRDefault="00F87261">
      <w:pPr>
        <w:pStyle w:val="BodyText"/>
      </w:pPr>
      <w:r>
        <w:rPr>
          <w:vertAlign w:val="superscript"/>
        </w:rPr>
        <w:t>4</w:t>
      </w:r>
      <w:r>
        <w:t xml:space="preserve"> Center for Drug Evaluation and Research, US Food and Drug Administration, Silver Spring, MD, USA</w:t>
      </w:r>
    </w:p>
    <w:p w14:paraId="63EC405E" w14:textId="77777777" w:rsidR="00C95B7F" w:rsidRDefault="00F87261">
      <w:pPr>
        <w:pStyle w:val="BodyText"/>
      </w:pPr>
      <w:r>
        <w:rPr>
          <w:vertAlign w:val="superscript"/>
        </w:rPr>
        <w:t>5</w:t>
      </w:r>
      <w:r>
        <w:t xml:space="preserve"> </w:t>
      </w:r>
      <w:proofErr w:type="spellStart"/>
      <w:r>
        <w:t>ConcertAI</w:t>
      </w:r>
      <w:proofErr w:type="spellEnd"/>
      <w:r>
        <w:t>, Cambridge, MA, USA</w:t>
      </w:r>
    </w:p>
    <w:p w14:paraId="5E430C79" w14:textId="77777777" w:rsidR="00C95B7F" w:rsidRDefault="00F87261">
      <w:pPr>
        <w:pStyle w:val="BodyText"/>
      </w:pPr>
      <w:r>
        <w:rPr>
          <w:vertAlign w:val="superscript"/>
        </w:rPr>
        <w:t>6</w:t>
      </w:r>
      <w:r>
        <w:t xml:space="preserve"> COTA, Inc., New York, NY, USA</w:t>
      </w:r>
    </w:p>
    <w:p w14:paraId="7282F8DF" w14:textId="77777777" w:rsidR="00C95B7F" w:rsidRDefault="00F87261">
      <w:pPr>
        <w:pStyle w:val="BodyText"/>
      </w:pPr>
      <w:r>
        <w:rPr>
          <w:vertAlign w:val="superscript"/>
        </w:rPr>
        <w:t>7</w:t>
      </w:r>
      <w:r>
        <w:t xml:space="preserve"> Flatiron Health, Inc., New York, NY, USA</w:t>
      </w:r>
    </w:p>
    <w:p w14:paraId="52C477FD" w14:textId="77777777" w:rsidR="00C95B7F" w:rsidRDefault="00F87261">
      <w:pPr>
        <w:pStyle w:val="BodyText"/>
      </w:pPr>
      <w:r>
        <w:rPr>
          <w:vertAlign w:val="superscript"/>
        </w:rPr>
        <w:t>8</w:t>
      </w:r>
      <w:r>
        <w:t xml:space="preserve"> </w:t>
      </w:r>
      <w:proofErr w:type="spellStart"/>
      <w:r>
        <w:t>Ontada</w:t>
      </w:r>
      <w:proofErr w:type="spellEnd"/>
      <w:r>
        <w:t>, Boston, MA, USA</w:t>
      </w:r>
    </w:p>
    <w:p w14:paraId="252C8A23" w14:textId="77777777" w:rsidR="00C95B7F" w:rsidRDefault="00F87261">
      <w:pPr>
        <w:pStyle w:val="BodyText"/>
      </w:pPr>
      <w:r>
        <w:t>*At the time this research was conducted</w:t>
      </w:r>
    </w:p>
    <w:p w14:paraId="7DA6A0D0" w14:textId="3895DFF5" w:rsidR="291CED85" w:rsidRPr="003274BD" w:rsidRDefault="291CED85" w:rsidP="3C9FD6D4">
      <w:pPr>
        <w:rPr>
          <w:ins w:id="7" w:author="FDA cleared version (October 17, 2025)" w:date="2025-10-22T21:15:00Z" w16du:dateUtc="2025-10-22T19:15:00Z"/>
          <w:b/>
          <w:bCs/>
        </w:rPr>
      </w:pPr>
      <w:commentRangeStart w:id="8"/>
      <w:ins w:id="9" w:author="FDA cleared version (October 17, 2025)" w:date="2025-10-22T21:15:00Z" w16du:dateUtc="2025-10-22T19:15:00Z">
        <w:r w:rsidRPr="003274BD">
          <w:rPr>
            <w:b/>
            <w:bCs/>
          </w:rPr>
          <w:t>FDA Disclaimer</w:t>
        </w:r>
        <w:commentRangeEnd w:id="8"/>
        <w:r>
          <w:rPr>
            <w:rStyle w:val="CommentReference"/>
          </w:rPr>
          <w:commentReference w:id="8"/>
        </w:r>
      </w:ins>
    </w:p>
    <w:p w14:paraId="747F3B8C" w14:textId="54C48A83" w:rsidR="291CED85" w:rsidRDefault="291CED85">
      <w:pPr>
        <w:rPr>
          <w:ins w:id="10" w:author="FDA cleared version (October 17, 2025)" w:date="2025-10-22T21:15:00Z" w16du:dateUtc="2025-10-22T19:15:00Z"/>
        </w:rPr>
      </w:pPr>
      <w:ins w:id="11" w:author="FDA cleared version (October 17, 2025)" w:date="2025-10-22T21:15:00Z" w16du:dateUtc="2025-10-22T19:15:00Z">
        <w:r w:rsidRPr="003274BD">
          <w:t>This article reflects the views of the authors and should not be construed to represent FDA’s views or policies.</w:t>
        </w:r>
        <w:r w:rsidRPr="3C9FD6D4">
          <w:t xml:space="preserve">  </w:t>
        </w:r>
      </w:ins>
    </w:p>
    <w:p w14:paraId="718C1303" w14:textId="77777777" w:rsidR="00C95B7F" w:rsidRDefault="00F87261">
      <w:pPr>
        <w:pStyle w:val="BodyText"/>
      </w:pPr>
      <w:r>
        <w:rPr>
          <w:b/>
          <w:bCs/>
          <w:u w:val="single"/>
        </w:rPr>
        <w:lastRenderedPageBreak/>
        <w:t>Correspondence:</w:t>
      </w:r>
    </w:p>
    <w:p w14:paraId="2325B47D" w14:textId="77777777" w:rsidR="00C95B7F" w:rsidRDefault="00F87261">
      <w:pPr>
        <w:pStyle w:val="BodyText"/>
      </w:pPr>
      <w:r>
        <w:t>Shirley V. Wang, PhD</w:t>
      </w:r>
    </w:p>
    <w:p w14:paraId="2459FFD7" w14:textId="77777777" w:rsidR="00C95B7F" w:rsidRDefault="00F87261">
      <w:pPr>
        <w:pStyle w:val="BodyText"/>
      </w:pPr>
      <w:r>
        <w:t>Division of Pharmacoepidemiology and Pharmacoeconomics,</w:t>
      </w:r>
    </w:p>
    <w:p w14:paraId="3A642DC4" w14:textId="77777777" w:rsidR="00C95B7F" w:rsidRDefault="00F87261">
      <w:pPr>
        <w:pStyle w:val="BodyText"/>
      </w:pPr>
      <w:r>
        <w:t>Department of Medicine, Brigham and Women’s Hospital, Harvard Medical School,</w:t>
      </w:r>
    </w:p>
    <w:p w14:paraId="2EA3E872" w14:textId="77777777" w:rsidR="00C95B7F" w:rsidRDefault="00F87261">
      <w:pPr>
        <w:pStyle w:val="BodyText"/>
      </w:pPr>
      <w:r>
        <w:t>1620 Tremont Street, Suite 3030-R, Boston, MA 02120, USA</w:t>
      </w:r>
    </w:p>
    <w:p w14:paraId="59714D4B" w14:textId="77777777" w:rsidR="00C95B7F" w:rsidRDefault="00F87261">
      <w:pPr>
        <w:pStyle w:val="BodyText"/>
      </w:pPr>
      <w:r>
        <w:t>Phone: +1 617-278-0932</w:t>
      </w:r>
    </w:p>
    <w:p w14:paraId="32523281" w14:textId="77777777" w:rsidR="00C95B7F" w:rsidRDefault="00F87261">
      <w:pPr>
        <w:pStyle w:val="BodyText"/>
      </w:pPr>
      <w:r>
        <w:t>Fax: + 1 617-232-8602</w:t>
      </w:r>
    </w:p>
    <w:p w14:paraId="5F779043" w14:textId="77777777" w:rsidR="00C95B7F" w:rsidRDefault="00F87261">
      <w:pPr>
        <w:pStyle w:val="BodyText"/>
      </w:pPr>
      <w:r>
        <w:t xml:space="preserve">Email: </w:t>
      </w:r>
      <w:hyperlink r:id="rId14">
        <w:r>
          <w:rPr>
            <w:rStyle w:val="Hyperlink"/>
          </w:rPr>
          <w:t>SWANG1@BWH.HARVARD.EDU</w:t>
        </w:r>
      </w:hyperlink>
    </w:p>
    <w:p w14:paraId="0D1BD40D" w14:textId="77777777" w:rsidR="00C95B7F" w:rsidRDefault="00F87261">
      <w:pPr>
        <w:pStyle w:val="BodyText"/>
      </w:pPr>
      <w:r>
        <w:rPr>
          <w:b/>
          <w:bCs/>
          <w:u w:val="single"/>
        </w:rPr>
        <w:t>Article type:</w:t>
      </w:r>
      <w:r>
        <w:t xml:space="preserve"> Review</w:t>
      </w:r>
    </w:p>
    <w:p w14:paraId="25135FF3" w14:textId="77777777" w:rsidR="00C95B7F" w:rsidRDefault="00F87261">
      <w:pPr>
        <w:pStyle w:val="BodyText"/>
      </w:pPr>
      <w:r>
        <w:rPr>
          <w:b/>
          <w:bCs/>
          <w:u w:val="single"/>
        </w:rPr>
        <w:t>Manuscript word count:</w:t>
      </w:r>
      <w:r>
        <w:t xml:space="preserve"> 4,541 words / 8,000 words</w:t>
      </w:r>
    </w:p>
    <w:p w14:paraId="5B8F7C60" w14:textId="77777777" w:rsidR="00C95B7F" w:rsidRDefault="00F87261">
      <w:pPr>
        <w:pStyle w:val="BodyText"/>
      </w:pPr>
      <w:r>
        <w:rPr>
          <w:b/>
          <w:bCs/>
          <w:u w:val="single"/>
        </w:rPr>
        <w:t>Abstract word count:</w:t>
      </w:r>
      <w:r>
        <w:t xml:space="preserve"> 224 words / 250 words</w:t>
      </w:r>
    </w:p>
    <w:p w14:paraId="443F20DB" w14:textId="77777777" w:rsidR="00C95B7F" w:rsidRDefault="00F87261">
      <w:pPr>
        <w:pStyle w:val="BodyText"/>
      </w:pPr>
      <w:r>
        <w:rPr>
          <w:b/>
          <w:bCs/>
          <w:u w:val="single"/>
        </w:rPr>
        <w:t>Tables:</w:t>
      </w:r>
      <w:r>
        <w:t xml:space="preserve"> 3</w:t>
      </w:r>
    </w:p>
    <w:p w14:paraId="31D7EB31" w14:textId="77777777" w:rsidR="00C95B7F" w:rsidRDefault="00F87261">
      <w:pPr>
        <w:pStyle w:val="BodyText"/>
      </w:pPr>
      <w:r>
        <w:rPr>
          <w:b/>
          <w:bCs/>
          <w:u w:val="single"/>
        </w:rPr>
        <w:t>Figures:</w:t>
      </w:r>
      <w:r>
        <w:t xml:space="preserve"> 3</w:t>
      </w:r>
    </w:p>
    <w:p w14:paraId="7C97A4F0" w14:textId="77777777" w:rsidR="00C95B7F" w:rsidRDefault="00F87261">
      <w:pPr>
        <w:pStyle w:val="BodyText"/>
      </w:pPr>
      <w:r>
        <w:rPr>
          <w:b/>
          <w:bCs/>
          <w:u w:val="single"/>
        </w:rPr>
        <w:t>Supplementary material:</w:t>
      </w:r>
      <w:r>
        <w:t xml:space="preserve"> Supplementary figures, tables and material</w:t>
      </w:r>
    </w:p>
    <w:p w14:paraId="7D85F43F" w14:textId="77777777" w:rsidR="00C95B7F" w:rsidRDefault="00F87261">
      <w:pPr>
        <w:pStyle w:val="BodyText"/>
      </w:pPr>
      <w:r>
        <w:rPr>
          <w:b/>
          <w:bCs/>
          <w:u w:val="single"/>
        </w:rPr>
        <w:t>Short running title</w:t>
      </w:r>
      <w:r>
        <w:t>: Emulation of Comparative Oncology Trials with Real-world Evidence (ENCORE)</w:t>
      </w:r>
    </w:p>
    <w:p w14:paraId="1A4E1B94" w14:textId="77777777" w:rsidR="00C95B7F" w:rsidRDefault="00F87261">
      <w:pPr>
        <w:pStyle w:val="BodyText"/>
      </w:pPr>
      <w:r>
        <w:rPr>
          <w:b/>
          <w:bCs/>
          <w:u w:val="single"/>
        </w:rPr>
        <w:t>Keywords:</w:t>
      </w:r>
      <w:r>
        <w:t xml:space="preserve"> Oncology, Real-World Evidence, Trial emulation, EHR</w:t>
      </w:r>
    </w:p>
    <w:p w14:paraId="72866FCB" w14:textId="4F017158" w:rsidR="00C95B7F" w:rsidRDefault="00F87261">
      <w:pPr>
        <w:pStyle w:val="BodyText"/>
        <w:rPr>
          <w:ins w:id="12" w:author="FDA cleared version (October 17, 2025)" w:date="2025-10-22T21:15:00Z" w16du:dateUtc="2025-10-22T19:15:00Z"/>
        </w:rPr>
      </w:pPr>
      <w:r w:rsidRPr="3C9FD6D4">
        <w:rPr>
          <w:b/>
          <w:bCs/>
          <w:u w:val="single"/>
        </w:rPr>
        <w:t>Funding Statement</w:t>
      </w:r>
      <w:proofErr w:type="gramStart"/>
      <w:r w:rsidRPr="3C9FD6D4">
        <w:rPr>
          <w:b/>
          <w:bCs/>
          <w:u w:val="single"/>
        </w:rPr>
        <w:t>:</w:t>
      </w:r>
      <w:r>
        <w:t xml:space="preserve"> </w:t>
      </w:r>
      <w:ins w:id="13" w:author="FDA cleared version (October 17, 2025)" w:date="2025-10-22T21:15:00Z" w16du:dateUtc="2025-10-22T19:15:00Z">
        <w:r>
          <w:t>.</w:t>
        </w:r>
        <w:proofErr w:type="gramEnd"/>
      </w:ins>
    </w:p>
    <w:p w14:paraId="6604D81D" w14:textId="3C87BA1F" w:rsidR="1B74877B" w:rsidRPr="003274BD" w:rsidRDefault="1B74877B" w:rsidP="3C9FD6D4">
      <w:pPr>
        <w:rPr>
          <w:ins w:id="14" w:author="FDA cleared version (October 17, 2025)" w:date="2025-10-22T21:15:00Z" w16du:dateUtc="2025-10-22T19:15:00Z"/>
          <w:rFonts w:eastAsia="Arial" w:cs="Arial"/>
        </w:rPr>
      </w:pPr>
      <w:r w:rsidRPr="003274BD">
        <w:rPr>
          <w:color w:val="000000" w:themeColor="text1"/>
          <w:rPrChange w:id="15" w:author="FDA cleared version (October 17, 2025)" w:date="2025-10-22T21:15:00Z" w16du:dateUtc="2025-10-22T19:15:00Z">
            <w:rPr/>
          </w:rPrChange>
        </w:rPr>
        <w:t xml:space="preserve">This project was supported by </w:t>
      </w:r>
      <w:del w:id="16" w:author="FDA cleared version (October 17, 2025)" w:date="2025-10-22T21:15:00Z" w16du:dateUtc="2025-10-22T19:15:00Z">
        <w:r w:rsidR="00000000">
          <w:delText xml:space="preserve">an </w:delText>
        </w:r>
      </w:del>
      <w:ins w:id="17" w:author="FDA cleared version (October 17, 2025)" w:date="2025-10-22T21:15:00Z" w16du:dateUtc="2025-10-22T19:15:00Z">
        <w:r w:rsidRPr="003274BD">
          <w:rPr>
            <w:rFonts w:eastAsia="Arial" w:cs="Arial"/>
            <w:color w:val="000000" w:themeColor="text1"/>
          </w:rPr>
          <w:t>the Oncology Center of Excellence, Food and Drug Administration (</w:t>
        </w:r>
      </w:ins>
      <w:r w:rsidRPr="003274BD">
        <w:rPr>
          <w:color w:val="000000" w:themeColor="text1"/>
          <w:rPrChange w:id="18" w:author="FDA cleared version (October 17, 2025)" w:date="2025-10-22T21:15:00Z" w16du:dateUtc="2025-10-22T19:15:00Z">
            <w:rPr/>
          </w:rPrChange>
        </w:rPr>
        <w:t>FDA</w:t>
      </w:r>
      <w:del w:id="19" w:author="FDA cleared version (October 17, 2025)" w:date="2025-10-22T21:15:00Z" w16du:dateUtc="2025-10-22T19:15:00Z">
        <w:r w:rsidR="00000000">
          <w:delText xml:space="preserve"> BAA</w:delText>
        </w:r>
      </w:del>
      <w:ins w:id="20" w:author="FDA cleared version (October 17, 2025)" w:date="2025-10-22T21:15:00Z" w16du:dateUtc="2025-10-22T19:15:00Z">
        <w:r w:rsidRPr="003274BD">
          <w:rPr>
            <w:rFonts w:eastAsia="Arial" w:cs="Arial"/>
            <w:color w:val="000000" w:themeColor="text1"/>
          </w:rPr>
          <w:t>) of the U.S. Department of Health and Human Services (HHS) as part of a</w:t>
        </w:r>
      </w:ins>
      <w:r w:rsidRPr="003274BD">
        <w:rPr>
          <w:color w:val="000000" w:themeColor="text1"/>
          <w:rPrChange w:id="21" w:author="FDA cleared version (October 17, 2025)" w:date="2025-10-22T21:15:00Z" w16du:dateUtc="2025-10-22T19:15:00Z">
            <w:rPr/>
          </w:rPrChange>
        </w:rPr>
        <w:t xml:space="preserve"> contract </w:t>
      </w:r>
      <w:del w:id="22" w:author="FDA cleared version (October 17, 2025)" w:date="2025-10-22T21:15:00Z" w16du:dateUtc="2025-10-22T19:15:00Z">
        <w:r w:rsidR="00000000">
          <w:delText xml:space="preserve">with contract number </w:delText>
        </w:r>
      </w:del>
      <w:ins w:id="23" w:author="FDA cleared version (October 17, 2025)" w:date="2025-10-22T21:15:00Z" w16du:dateUtc="2025-10-22T19:15:00Z">
        <w:r w:rsidRPr="003274BD">
          <w:rPr>
            <w:rFonts w:eastAsia="Arial" w:cs="Arial"/>
            <w:color w:val="000000" w:themeColor="text1"/>
          </w:rPr>
          <w:t>[</w:t>
        </w:r>
      </w:ins>
      <w:r w:rsidR="297ABA95" w:rsidRPr="003274BD">
        <w:rPr>
          <w:rFonts w:eastAsia="Arial" w:cs="Arial"/>
        </w:rPr>
        <w:t>75F40122C00181</w:t>
      </w:r>
      <w:del w:id="24" w:author="FDA cleared version (October 17, 2025)" w:date="2025-10-22T21:15:00Z" w16du:dateUtc="2025-10-22T19:15:00Z">
        <w:r w:rsidR="00000000">
          <w:delText>.</w:delText>
        </w:r>
      </w:del>
      <w:ins w:id="25" w:author="FDA cleared version (October 17, 2025)" w:date="2025-10-22T21:15:00Z" w16du:dateUtc="2025-10-22T19:15:00Z">
        <w:r w:rsidRPr="003274BD">
          <w:rPr>
            <w:rFonts w:eastAsia="Arial" w:cs="Arial"/>
            <w:color w:val="000000" w:themeColor="text1"/>
          </w:rPr>
          <w:t>]. The contents are those of the author(s) and do not necessarily represent the official views of, nor an endorsement by FDA/HHS, or the U.S. Government.</w:t>
        </w:r>
      </w:ins>
    </w:p>
    <w:p w14:paraId="337B78FB" w14:textId="4452A85D" w:rsidR="3C9FD6D4" w:rsidRDefault="3C9FD6D4" w:rsidP="003274BD">
      <w:pPr>
        <w:rPr>
          <w:ins w:id="26" w:author="FDA cleared version (October 17, 2025)" w:date="2025-10-22T21:15:00Z" w16du:dateUtc="2025-10-22T19:15:00Z"/>
        </w:rPr>
      </w:pPr>
    </w:p>
    <w:p w14:paraId="3AF1F22C" w14:textId="43D4B3EB" w:rsidR="3C9FD6D4" w:rsidRDefault="3C9FD6D4" w:rsidP="3C9FD6D4">
      <w:pPr>
        <w:pStyle w:val="BodyText"/>
      </w:pPr>
    </w:p>
    <w:p w14:paraId="7659BF47" w14:textId="77777777" w:rsidR="00C95B7F" w:rsidRDefault="00F87261">
      <w:pPr>
        <w:pStyle w:val="BodyText"/>
      </w:pPr>
      <w:r>
        <w:rPr>
          <w:b/>
          <w:bCs/>
          <w:u w:val="single"/>
        </w:rPr>
        <w:lastRenderedPageBreak/>
        <w:t>Competing Interests Statement:</w:t>
      </w:r>
      <w:r>
        <w:t xml:space="preserve"> 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w:t>
      </w:r>
      <w:proofErr w:type="spellStart"/>
      <w:r>
        <w:t>Temedica</w:t>
      </w:r>
      <w:proofErr w:type="spellEnd"/>
      <w:r>
        <w:t xml:space="preserve"> GmbH, a patient-oriented data generation company. His interests were declared, reviewed, and approved by the Brigham and Women’s Hospital in accordance with their institutional compliance policies.</w:t>
      </w:r>
    </w:p>
    <w:p w14:paraId="0DB7D2E9" w14:textId="77777777" w:rsidR="00C95B7F" w:rsidRDefault="00F87261">
      <w:pPr>
        <w:pStyle w:val="BodyText"/>
      </w:pPr>
      <w:r>
        <w:rPr>
          <w:b/>
          <w:bCs/>
          <w:u w:val="single"/>
        </w:rPr>
        <w:t>Data sharing statement:</w:t>
      </w:r>
      <w:r>
        <w:t xml:space="preserve"> No data was analyzed as part of this project.</w:t>
      </w:r>
    </w:p>
    <w:p w14:paraId="1049FD92" w14:textId="77777777" w:rsidR="00C95B7F" w:rsidRDefault="00F87261">
      <w:pPr>
        <w:pStyle w:val="BodyText"/>
      </w:pPr>
      <w:r>
        <w:rPr>
          <w:b/>
          <w:bCs/>
          <w:u w:val="single"/>
        </w:rPr>
        <w:t>Analytic code sharing statement:</w:t>
      </w:r>
      <w:r>
        <w:t xml:space="preserve"> Simulated examples and code to implement analytic workflows described in this manuscript are illustrated at </w:t>
      </w:r>
      <w:hyperlink r:id="rId15">
        <w:r>
          <w:rPr>
            <w:rStyle w:val="Hyperlink"/>
          </w:rPr>
          <w:t>https://janickweberpals.github.io/imputation-ps-workflows/</w:t>
        </w:r>
      </w:hyperlink>
      <w:r>
        <w:t xml:space="preserve"> and can be reproduced via the </w:t>
      </w:r>
      <w:proofErr w:type="spellStart"/>
      <w:r>
        <w:rPr>
          <w:rStyle w:val="VerbatimChar"/>
        </w:rPr>
        <w:t>encore.analytics</w:t>
      </w:r>
      <w:proofErr w:type="spellEnd"/>
      <w:r>
        <w:t xml:space="preserve"> R package (</w:t>
      </w:r>
      <w:hyperlink r:id="rId16">
        <w:r>
          <w:rPr>
            <w:rStyle w:val="Hyperlink"/>
          </w:rPr>
          <w:t>https://github.com/janickweberpals/encore.analytics/</w:t>
        </w:r>
      </w:hyperlink>
      <w:r>
        <w:t>).</w:t>
      </w:r>
    </w:p>
    <w:p w14:paraId="4566E089" w14:textId="77777777" w:rsidR="00C95B7F" w:rsidRDefault="00F87261">
      <w:pPr>
        <w:pStyle w:val="BodyText"/>
      </w:pPr>
      <w:r>
        <w:rPr>
          <w:i/>
          <w:iCs/>
        </w:rPr>
        <w:t>Manuscript last updated: 2025-07-26 11:48:40.627638</w:t>
      </w:r>
    </w:p>
    <w:p w14:paraId="672A6659" w14:textId="77777777" w:rsidR="00C95B7F" w:rsidRDefault="00F87261">
      <w:r>
        <w:br w:type="page"/>
      </w:r>
    </w:p>
    <w:p w14:paraId="7CBFD60A" w14:textId="77777777" w:rsidR="00C95B7F" w:rsidRDefault="00F87261">
      <w:pPr>
        <w:pStyle w:val="Heading1"/>
      </w:pPr>
      <w:bookmarkStart w:id="27" w:name="abstract"/>
      <w:r>
        <w:lastRenderedPageBreak/>
        <w:t>Abstract</w:t>
      </w:r>
    </w:p>
    <w:p w14:paraId="75EB0986" w14:textId="77777777" w:rsidR="00C95B7F" w:rsidRDefault="00F87261">
      <w:pPr>
        <w:pStyle w:val="FirstParagraph"/>
      </w:pPr>
      <w:r>
        <w:t>Real-world evidence (RWE) is increasingly used to complement findings from randomized controlled trials (RCTs), contextualizing the effectiveness and safety of medical interventions as delivered in routine clinical practice. Advances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evaluated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special emphasis on systematic evaluation of fitness of data in relation to the study design and statistical analysis for a particular research question, and pre-registration of study protocols prior to initiation and analysis. Pre-specified criteria will assess agreement of treatment effect estimates between RCTs and their respective emulations. Through extensive sensitivity analyses benchmarked against RCT results, the ENCORE project aims to inform understanding of how measurement, design, and analytic decisions influence the interpretation of results from emulated oncology trials using RWD.</w:t>
      </w:r>
    </w:p>
    <w:p w14:paraId="0A37501D" w14:textId="77777777" w:rsidR="00C95B7F" w:rsidRDefault="00F87261">
      <w:r>
        <w:br w:type="page"/>
      </w:r>
    </w:p>
    <w:p w14:paraId="2E0A6F91" w14:textId="77777777" w:rsidR="00C95B7F" w:rsidRDefault="00F87261">
      <w:pPr>
        <w:pStyle w:val="Heading1"/>
      </w:pPr>
      <w:bookmarkStart w:id="28" w:name="background"/>
      <w:bookmarkEnd w:id="27"/>
      <w:r>
        <w:lastRenderedPageBreak/>
        <w:t>Background</w:t>
      </w:r>
    </w:p>
    <w:p w14:paraId="221FEAD9" w14:textId="77777777" w:rsidR="00C95B7F" w:rsidRDefault="00F87261">
      <w:pPr>
        <w:pStyle w:val="FirstParagraph"/>
      </w:pPr>
      <w:r>
        <w:t>Randomized controlled trials (RCTs) are the evidentiary gold standard methodology for establishing the efficacy and safety of medical products. Guided by the 21</w:t>
      </w:r>
      <w:r>
        <w:rPr>
          <w:vertAlign w:val="superscript"/>
        </w:rPr>
        <w:t>st</w:t>
      </w:r>
      <w:r>
        <w:t xml:space="preserve"> Century Cures Act,</w:t>
      </w:r>
      <w:r>
        <w:rPr>
          <w:vertAlign w:val="superscript"/>
        </w:rPr>
        <w:t>1</w:t>
      </w:r>
      <w:r>
        <w:t xml:space="preserve"> 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1</w:t>
      </w:r>
      <w:r>
        <w:t xml:space="preserve"> Accounting for approximately 30% of new FDA drug approvals, oncology was the disease area with the most new approvals in 2023</w:t>
      </w:r>
      <w:r>
        <w:rPr>
          <w:vertAlign w:val="superscript"/>
        </w:rPr>
        <w:t>2</w:t>
      </w:r>
      <w:r>
        <w:t xml:space="preserve"> 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14:paraId="010AE467" w14:textId="77777777" w:rsidR="00C95B7F" w:rsidRDefault="00F87261">
      <w:pPr>
        <w:pStyle w:val="BodyText"/>
      </w:pPr>
      <w:r>
        <w:t>However, the comparability and transportability of results derived between non-interventional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3,4</w:t>
      </w:r>
      <w:r>
        <w:t xml:space="preserve"> adoption of changes in treatment guidelines over time in routine clinical care and the inability to measure and emulate common eligibility criteria, including prognostic factors, and standardized endpoint assessments in real-world data (RWD).</w:t>
      </w:r>
      <w:r>
        <w:rPr>
          <w:vertAlign w:val="superscript"/>
        </w:rPr>
        <w:t>5</w:t>
      </w:r>
      <w:r>
        <w:t xml:space="preserve"> While examples of oncology trial emulations have been published,</w:t>
      </w:r>
      <w:r>
        <w:rPr>
          <w:vertAlign w:val="superscript"/>
        </w:rPr>
        <w:t>5–7</w:t>
      </w:r>
      <w:r>
        <w:t xml:space="preserve"> a systematic and scaled approach to emulate a diverse set of oncology trials with multiple heterogeneous databases would enhance increase confidence in the interpretability of non-interventional studies, evaluate regulatory considerations, and to provide context as to which questions can be validly answered.</w:t>
      </w:r>
    </w:p>
    <w:p w14:paraId="08BB92BE" w14:textId="77777777" w:rsidR="00C95B7F" w:rsidRDefault="00F87261">
      <w:pPr>
        <w:pStyle w:val="BodyText"/>
      </w:pPr>
      <w:r>
        <w:t>The RCT DUPLICATE initiative</w:t>
      </w:r>
      <w:r>
        <w:rPr>
          <w:vertAlign w:val="superscript"/>
        </w:rPr>
        <w:t>8</w:t>
      </w:r>
      <w:r>
        <w:t xml:space="preserve"> evaluated when non-interventional studies can come to causal conclusions on treatment effects by benchmarking results against RCTs under the assumption that well-designed and conducted RCT findings reflect causal treatment </w:t>
      </w:r>
      <w:r>
        <w:lastRenderedPageBreak/>
        <w:t>effects. In settings where the RCT designs could be emulated well, non-interventional studies were able to reach similar conclusions.</w:t>
      </w:r>
      <w:r>
        <w:rPr>
          <w:vertAlign w:val="superscript"/>
        </w:rPr>
        <w:t>9</w:t>
      </w:r>
      <w:r>
        <w:t xml:space="preserve"> However, this prior work from RCT-DUPLICATE focused on emulating trials in non-oncology settings using claims databases.</w:t>
      </w:r>
    </w:p>
    <w:p w14:paraId="00043A20" w14:textId="77777777" w:rsidR="00C95B7F" w:rsidRDefault="00F87261">
      <w:pPr>
        <w:pStyle w:val="BodyText"/>
      </w:pPr>
      <w:r>
        <w:t xml:space="preserve">The </w:t>
      </w:r>
      <w:r>
        <w:rPr>
          <w:i/>
          <w:iCs/>
        </w:rPr>
        <w:t>Emulation of Comparative Oncology Trials with Real-world Evidence</w:t>
      </w:r>
      <w:r>
        <w:t xml:space="preserve"> (ENCORE) project</w:t>
      </w:r>
      <w:r>
        <w:rPr>
          <w:vertAlign w:val="superscript"/>
        </w:rPr>
        <w:t>10</w:t>
      </w:r>
      <w:r>
        <w:t xml:space="preserve"> aims to extend this work to oncology. Clinical studies in oncology come with unique methodological challenges which must be systematically explored and understood. Building on a process co-developed with the FDA through RCT DUPLICATE,</w:t>
      </w:r>
      <w:r>
        <w:rPr>
          <w:vertAlign w:val="superscript"/>
        </w:rPr>
        <w:t>8</w:t>
      </w:r>
      <w:r>
        <w:t xml:space="preserve"> this expansion to oncology will emulate 12 randomized clinical trials using multiple specialty oncology EHR data sources. The process will emphasize transparency and include a data fitness-for-use assessment</w:t>
      </w:r>
      <w:r>
        <w:rPr>
          <w:vertAlign w:val="superscript"/>
        </w:rPr>
        <w:t>11,12</w:t>
      </w:r>
      <w:r>
        <w:t xml:space="preserve"> for each RWD source with respect to each trial emulation as well as extensive sensitivity analyses to assess robustness of findings.</w:t>
      </w:r>
    </w:p>
    <w:p w14:paraId="1C67DF18" w14:textId="77777777" w:rsidR="00C95B7F" w:rsidRDefault="00F87261">
      <w:pPr>
        <w:pStyle w:val="BodyText"/>
      </w:pPr>
      <w:r>
        <w:t>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14:paraId="75CE1E55" w14:textId="77777777" w:rsidR="00C95B7F" w:rsidRDefault="00F87261">
      <w:pPr>
        <w:pStyle w:val="BodyText"/>
      </w:pPr>
      <w:r>
        <w:t>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p w14:paraId="24924C10" w14:textId="77777777" w:rsidR="00C95B7F" w:rsidRDefault="00F87261">
      <w:pPr>
        <w:pStyle w:val="Heading1"/>
      </w:pPr>
      <w:bookmarkStart w:id="29" w:name="methods"/>
      <w:bookmarkEnd w:id="28"/>
      <w:r>
        <w:t>Methods</w:t>
      </w:r>
    </w:p>
    <w:p w14:paraId="4C5A851A" w14:textId="77777777" w:rsidR="00C95B7F" w:rsidRDefault="00F87261">
      <w:pPr>
        <w:pStyle w:val="FirstParagraph"/>
      </w:pPr>
      <w:r>
        <w:t xml:space="preserve">A visual summary of the entire systematic process from trial selection to final results is provided in </w:t>
      </w:r>
      <w:hyperlink w:anchor="fig-process">
        <w:r>
          <w:rPr>
            <w:rStyle w:val="Hyperlink"/>
          </w:rPr>
          <w:t>Figure 1</w:t>
        </w:r>
      </w:hyperlink>
      <w:r>
        <w:t>.</w:t>
      </w:r>
    </w:p>
    <w:p w14:paraId="62358A44" w14:textId="77777777" w:rsidR="00C95B7F" w:rsidRDefault="00F87261">
      <w:pPr>
        <w:pStyle w:val="Heading2"/>
      </w:pPr>
      <w:bookmarkStart w:id="30" w:name="trial-selection"/>
      <w:r>
        <w:lastRenderedPageBreak/>
        <w:t>Trial selection</w:t>
      </w:r>
    </w:p>
    <w:p w14:paraId="69E229FB" w14:textId="77777777" w:rsidR="00C95B7F" w:rsidRDefault="00F87261">
      <w:pPr>
        <w:pStyle w:val="FirstParagraph"/>
      </w:pPr>
      <w:r>
        <w:t xml:space="preserve">The focus of ENCORE is to clarify when non-interventional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types were identified: non-small cell lung cancer, breast cancer, colorectal cancer and multiple myeloma. For each cancer type, we aim to conduct three trial emulations using multiple accessible databases (i.e., the total equaling 12 trial emulations x </w:t>
      </w:r>
      <w:r>
        <w:rPr>
          <w:i/>
          <w:iCs/>
        </w:rPr>
        <w:t>n</w:t>
      </w:r>
      <w:r>
        <w:t xml:space="preserve"> databases which are found fit-for-purpose for each trial).</w:t>
      </w:r>
    </w:p>
    <w:p w14:paraId="4932F5B3" w14:textId="77777777" w:rsidR="00C95B7F" w:rsidRDefault="00F87261">
      <w:pPr>
        <w:pStyle w:val="BodyText"/>
      </w:pPr>
      <w:r>
        <w:t xml:space="preserve">We used a systematic process for trial selection where the eligibility criteria are documented in CONSORT diagrams showing reasons for excluding RCTs by cancer type. The search was conducted using the </w:t>
      </w:r>
      <w:r>
        <w:rPr>
          <w:i/>
          <w:iCs/>
        </w:rPr>
        <w:t>Aggregated Analysis of ClinicalTrials.gov</w:t>
      </w:r>
      <w:r>
        <w:t xml:space="preserve"> (AACT)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13</w:t>
      </w:r>
      <w:r>
        <w:t xml:space="preserve"> To identify eligible trials, we used a combined search query strategy of the National Library of Medicine (NLM)-controlled </w:t>
      </w:r>
      <w:r>
        <w:rPr>
          <w:i/>
          <w:iCs/>
        </w:rPr>
        <w:t xml:space="preserve">Medical Subject Headings </w:t>
      </w:r>
      <w:r>
        <w:rPr>
          <w:b/>
          <w:bCs/>
          <w:i/>
          <w:iCs/>
        </w:rPr>
        <w:t>(</w:t>
      </w:r>
      <w:proofErr w:type="spellStart"/>
      <w:r>
        <w:t>MeSH</w:t>
      </w:r>
      <w:proofErr w:type="spellEnd"/>
      <w:r>
        <w:t xml:space="preserve">) term and a free keyword search for the respective cancer indication in the </w:t>
      </w:r>
      <w:r>
        <w:rPr>
          <w:i/>
          <w:iCs/>
        </w:rPr>
        <w:t>conditions</w:t>
      </w:r>
      <w:r>
        <w:t xml:space="preserve">, </w:t>
      </w:r>
      <w:r>
        <w:rPr>
          <w:i/>
          <w:iCs/>
        </w:rPr>
        <w:t>studies</w:t>
      </w:r>
      <w:r>
        <w:t xml:space="preserve"> and </w:t>
      </w:r>
      <w:proofErr w:type="spellStart"/>
      <w:r>
        <w:rPr>
          <w:i/>
          <w:iCs/>
        </w:rPr>
        <w:t>detailed_descriptions</w:t>
      </w:r>
      <w:proofErr w:type="spellEnd"/>
      <w:r>
        <w:t xml:space="preserve"> fields of each trial entry on ClinicalTrials.gov.</w:t>
      </w:r>
    </w:p>
    <w:p w14:paraId="401E625D" w14:textId="77777777" w:rsidR="00C95B7F" w:rsidRDefault="00F87261">
      <w:pPr>
        <w:pStyle w:val="BodyText"/>
      </w:pPr>
      <w:r>
        <w:t>Eligible trials had to fulfill the following basic criteria:</w:t>
      </w:r>
    </w:p>
    <w:p w14:paraId="1D66076D" w14:textId="77777777" w:rsidR="00C95B7F" w:rsidRDefault="00F87261" w:rsidP="001E31AD">
      <w:pPr>
        <w:numPr>
          <w:ilvl w:val="0"/>
          <w:numId w:val="1"/>
        </w:numPr>
      </w:pPr>
      <w:r>
        <w:t>Interventional</w:t>
      </w:r>
    </w:p>
    <w:p w14:paraId="05EDFC05" w14:textId="77777777" w:rsidR="00C95B7F" w:rsidRDefault="00F87261" w:rsidP="001E31AD">
      <w:pPr>
        <w:numPr>
          <w:ilvl w:val="0"/>
          <w:numId w:val="1"/>
        </w:numPr>
      </w:pPr>
      <w:r>
        <w:t>Randomized</w:t>
      </w:r>
    </w:p>
    <w:p w14:paraId="71BFFEBA" w14:textId="77777777" w:rsidR="00C95B7F" w:rsidRDefault="00F87261" w:rsidP="001E31AD">
      <w:pPr>
        <w:numPr>
          <w:ilvl w:val="0"/>
          <w:numId w:val="1"/>
        </w:numPr>
      </w:pPr>
      <w:r>
        <w:t>Intervention model: Parallel assignment</w:t>
      </w:r>
    </w:p>
    <w:p w14:paraId="27BD8B54" w14:textId="77777777" w:rsidR="00C95B7F" w:rsidRDefault="00F87261" w:rsidP="001E31AD">
      <w:pPr>
        <w:numPr>
          <w:ilvl w:val="0"/>
          <w:numId w:val="1"/>
        </w:numPr>
      </w:pPr>
      <w:r>
        <w:t>Industry-sponsored</w:t>
      </w:r>
    </w:p>
    <w:p w14:paraId="7A81D764" w14:textId="77777777" w:rsidR="00C95B7F" w:rsidRDefault="00F87261" w:rsidP="001E31AD">
      <w:pPr>
        <w:numPr>
          <w:ilvl w:val="0"/>
          <w:numId w:val="1"/>
        </w:numPr>
      </w:pPr>
      <w:r>
        <w:t>Trial start: 2011 or later</w:t>
      </w:r>
    </w:p>
    <w:p w14:paraId="4EB6916D" w14:textId="77777777" w:rsidR="00C95B7F" w:rsidRDefault="00F87261" w:rsidP="001E31AD">
      <w:pPr>
        <w:numPr>
          <w:ilvl w:val="0"/>
          <w:numId w:val="1"/>
        </w:numPr>
      </w:pPr>
      <w:r>
        <w:t>Primary purpose: Study treatment efficacy</w:t>
      </w:r>
    </w:p>
    <w:p w14:paraId="5B26AA14" w14:textId="77777777" w:rsidR="00C95B7F" w:rsidRDefault="00F87261" w:rsidP="001E31AD">
      <w:pPr>
        <w:numPr>
          <w:ilvl w:val="0"/>
          <w:numId w:val="1"/>
        </w:numPr>
      </w:pPr>
      <w:r>
        <w:t>Endpoint(s): Overall survival must be one of the endpoints reported (either as hazard ratio or median overall survival time)</w:t>
      </w:r>
    </w:p>
    <w:p w14:paraId="02175F93" w14:textId="77777777" w:rsidR="00C95B7F" w:rsidRDefault="00F87261" w:rsidP="001E31AD">
      <w:pPr>
        <w:numPr>
          <w:ilvl w:val="0"/>
          <w:numId w:val="1"/>
        </w:numPr>
      </w:pPr>
      <w:r>
        <w:lastRenderedPageBreak/>
        <w:t>Recruitment status: ‘Completed’ or ‘Active, not recruiting’</w:t>
      </w:r>
    </w:p>
    <w:p w14:paraId="1E51E1C6" w14:textId="77777777" w:rsidR="00C95B7F" w:rsidRDefault="00F87261" w:rsidP="001E31AD">
      <w:pPr>
        <w:numPr>
          <w:ilvl w:val="0"/>
          <w:numId w:val="1"/>
        </w:numPr>
      </w:pPr>
      <w:r>
        <w:t xml:space="preserve">Feasibility and clinical relevance (latter </w:t>
      </w:r>
      <w:proofErr w:type="gramStart"/>
      <w:r>
        <w:t>was</w:t>
      </w:r>
      <w:proofErr w:type="gramEnd"/>
      <w:r>
        <w:t xml:space="preserve"> defined as treatment or paradigm-changing trials or trials that challenged existing treatment policies)</w:t>
      </w:r>
    </w:p>
    <w:p w14:paraId="4483ED42" w14:textId="22EF3CD1" w:rsidR="00C95B7F" w:rsidRDefault="106B0D04">
      <w:pPr>
        <w:pStyle w:val="FirstParagraph"/>
      </w:pPr>
      <w:r>
        <w:t xml:space="preserve">The operationalization for each criterion is listed in detail in </w:t>
      </w:r>
      <w:hyperlink w:anchor="tbl-criteria">
        <w:r w:rsidRPr="106B0D04">
          <w:rPr>
            <w:rStyle w:val="Hyperlink"/>
          </w:rPr>
          <w:t>Table 1</w:t>
        </w:r>
      </w:hyperlink>
      <w:r>
        <w:t>.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14:paraId="59ABB47A" w14:textId="77777777" w:rsidR="00C95B7F" w:rsidRDefault="00F87261">
      <w:pPr>
        <w:pStyle w:val="BodyText"/>
      </w:pPr>
      <w:r>
        <w:t>Although there have been substantial methodological advancements to increase our understanding on the emulation and comparison of real-world progression-free survival (PFS) and objective response rates (ORR) to a RECISTv1.1</w:t>
      </w:r>
      <w:r>
        <w:rPr>
          <w:vertAlign w:val="superscript"/>
        </w:rPr>
        <w:t>14</w:t>
      </w:r>
      <w:r>
        <w:t>-based PFS and ORR assessment in RCTs</w:t>
      </w:r>
      <w:r>
        <w:rPr>
          <w:vertAlign w:val="superscript"/>
        </w:rPr>
        <w:t>15,16</w:t>
      </w:r>
      <w:r>
        <w:t>, imaging-based evaluations still require a level of granularity which is not well reflected in chart-abstracted assessments of a patient’s progression in routine care.</w:t>
      </w:r>
      <w:r>
        <w:rPr>
          <w:vertAlign w:val="superscript"/>
        </w:rPr>
        <w:t>17,18</w:t>
      </w:r>
      <w:r>
        <w:t xml:space="preserve"> The timing and cadence of intervals between progression assessments can differ between RCTs and routine care which may result in measurement error and bias.</w:t>
      </w:r>
      <w:r>
        <w:rPr>
          <w:vertAlign w:val="superscript"/>
        </w:rPr>
        <w:t>19</w:t>
      </w:r>
      <w:r>
        <w:t xml:space="preserve"> 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14:paraId="5A16392D" w14:textId="77777777" w:rsidR="00C95B7F" w:rsidRDefault="00F87261">
      <w:pPr>
        <w:pStyle w:val="BodyText"/>
      </w:pPr>
      <w:r>
        <w:t>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18</w:t>
      </w:r>
      <w:r>
        <w:t xml:space="preserve"> involving an assessment of whether critical eligibility criteria (e.g., biomarker status) including </w:t>
      </w:r>
      <w:r>
        <w:lastRenderedPageBreak/>
        <w:t>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14:paraId="2AF118B2" w14:textId="77777777" w:rsidR="00C95B7F" w:rsidRDefault="00F87261">
      <w:pPr>
        <w:pStyle w:val="BodyText"/>
      </w:pPr>
      <w:r>
        <w:t xml:space="preserve">A list of tentative, shortlisted primary candidates is presented in </w:t>
      </w:r>
      <w:hyperlink w:anchor="tbl-rcts">
        <w:r>
          <w:rPr>
            <w:rStyle w:val="Hyperlink"/>
          </w:rPr>
          <w:t>Table 2</w:t>
        </w:r>
      </w:hyperlink>
      <w:r>
        <w:t>. The corresponding selection process is illustrated in the CONSORT diagrams (</w:t>
      </w:r>
      <w:r>
        <w:rPr>
          <w:b/>
          <w:bCs/>
        </w:rPr>
        <w:t>Supplementary Figures 1-4</w:t>
      </w:r>
      <w:r>
        <w:t xml:space="preserve">) and runner up candidate trials are listed in </w:t>
      </w:r>
      <w:r>
        <w:rPr>
          <w:b/>
          <w:bCs/>
        </w:rPr>
        <w:t>Supplementary Table 1</w:t>
      </w:r>
      <w:r>
        <w:t>.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(including formal power calculations and assessment of sufficient balance after propensity score matching or weighting) suggest that the threat of bias from mis-measurement of key study parameters or residual confounding remains high, or that the study size is not sufficient, then runner-up candidate trials will be considered instead.</w:t>
      </w:r>
    </w:p>
    <w:p w14:paraId="756B0B18" w14:textId="77777777" w:rsidR="00C95B7F" w:rsidRDefault="00F87261">
      <w:pPr>
        <w:pStyle w:val="Heading2"/>
      </w:pPr>
      <w:bookmarkStart w:id="31" w:name="databases"/>
      <w:bookmarkEnd w:id="30"/>
      <w:r>
        <w:t>Databases</w:t>
      </w:r>
    </w:p>
    <w:p w14:paraId="236764F1" w14:textId="77777777" w:rsidR="00C95B7F" w:rsidRDefault="00F87261">
      <w:pPr>
        <w:pStyle w:val="FirstParagraph"/>
      </w:pPr>
      <w:r>
        <w:t xml:space="preserve">The ENCORE project will use data from four U.S.-based oncology-specific EHR-derived RWD data sources (in alphabetical order): </w:t>
      </w:r>
      <w:proofErr w:type="spellStart"/>
      <w:r>
        <w:t>ConcertAI</w:t>
      </w:r>
      <w:proofErr w:type="spellEnd"/>
      <w:r>
        <w:t xml:space="preserve">, COTA, Flatiron Health, and </w:t>
      </w:r>
      <w:proofErr w:type="spellStart"/>
      <w:r>
        <w:t>Ontada</w:t>
      </w:r>
      <w:proofErr w:type="spellEnd"/>
      <w:r>
        <w:t xml:space="preserve">/McKesson.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w:t>
      </w:r>
      <w:proofErr w:type="spellStart"/>
      <w:r>
        <w:t>DataBase</w:t>
      </w:r>
      <w:proofErr w:type="spellEnd"/>
      <w:r>
        <w:t xml:space="preserve"> (EDB) 1, 2, 3 and 4 for the final reporting of results (in randomly assigned order). If more than one </w:t>
      </w:r>
      <w:r>
        <w:lastRenderedPageBreak/>
        <w:t>database is considered fit-for-use for a respective trial emulation, the most suitable analytic model will be employed for each database separately and final treatment effect estimates will be pooled using a meta-analytic approach using random effects (primary; weights reflect the inverse of the variance of each database study plus an additional variance term that quantifies the assumed heterogeneity between databases) and fixed effects (secondary; weights reflect the inverse of the variance of each database study) models.</w:t>
      </w:r>
      <w:r>
        <w:rPr>
          <w:vertAlign w:val="superscript"/>
        </w:rPr>
        <w:t>20</w:t>
      </w:r>
    </w:p>
    <w:p w14:paraId="31F740E7" w14:textId="77777777" w:rsidR="00C95B7F" w:rsidRDefault="00F87261">
      <w:pPr>
        <w:pStyle w:val="Heading2"/>
      </w:pPr>
      <w:bookmarkStart w:id="32" w:name="protocol-development"/>
      <w:bookmarkEnd w:id="31"/>
      <w:r>
        <w:t>Protocol development</w:t>
      </w:r>
    </w:p>
    <w:p w14:paraId="693A5D05" w14:textId="77777777" w:rsidR="00C95B7F" w:rsidRDefault="00F87261">
      <w:pPr>
        <w:pStyle w:val="FirstParagraph"/>
      </w:pPr>
      <w:r>
        <w:t>For each selected RCT, a detailed protocol, pre-specifying key elements of the trial emulation, will be developed using the HARPER protocol template</w:t>
      </w:r>
      <w:r>
        <w:rPr>
          <w:vertAlign w:val="superscript"/>
        </w:rPr>
        <w:t>21,22</w:t>
      </w:r>
      <w:r>
        <w:t xml:space="preserve"> and will be registered on ClinicalTrials.gov after review by an expert panel comprising clinicians and FDA </w:t>
      </w:r>
      <w:proofErr w:type="spellStart"/>
      <w:r>
        <w:t>reveiwers</w:t>
      </w:r>
      <w:proofErr w:type="spellEnd"/>
      <w:r>
        <w:t>.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23,24</w:t>
      </w:r>
      <w:r>
        <w:t xml:space="preserve"> Since it is common that oncology RCTs update survival estimates periodically based on accrued follow-up time, the protocol will give a brief summary of each emulated RCT and specify which target OS estimates will be used for agreement metric evaluation (see </w:t>
      </w:r>
      <w:hyperlink w:anchor="sec-agreement-metrics">
        <w:r>
          <w:rPr>
            <w:rStyle w:val="Hyperlink"/>
          </w:rPr>
          <w:t>Section 2.4</w:t>
        </w:r>
      </w:hyperlink>
      <w:r>
        <w:t>). All eligibility criteria will be extracted based on publications, publicly available protocols, and statistical analysis plans of the selected RCT.</w:t>
      </w:r>
    </w:p>
    <w:p w14:paraId="636FA635" w14:textId="77777777" w:rsidR="00C95B7F" w:rsidRDefault="00F87261">
      <w:pPr>
        <w:pStyle w:val="BodyText"/>
      </w:pPr>
      <w:r>
        <w:rPr>
          <w:b/>
          <w:bCs/>
        </w:rPr>
        <w:t xml:space="preserve">Emulating the RCT </w:t>
      </w:r>
      <w:proofErr w:type="spellStart"/>
      <w:r>
        <w:rPr>
          <w:b/>
          <w:bCs/>
        </w:rPr>
        <w:t>estimand</w:t>
      </w:r>
      <w:proofErr w:type="spellEnd"/>
    </w:p>
    <w:p w14:paraId="440F09EB" w14:textId="77777777" w:rsidR="00C95B7F" w:rsidRDefault="00F87261">
      <w:pPr>
        <w:pStyle w:val="BodyText"/>
      </w:pPr>
      <w:r>
        <w:t xml:space="preserve">An important aspect when emulating oncology trials is the choice and estimation of the appropriate </w:t>
      </w:r>
      <w:proofErr w:type="spellStart"/>
      <w:r>
        <w:t>estimand</w:t>
      </w:r>
      <w:proofErr w:type="spellEnd"/>
      <w:r>
        <w:t xml:space="preserve"> of interest.</w:t>
      </w:r>
      <w:r>
        <w:rPr>
          <w:vertAlign w:val="superscript"/>
        </w:rPr>
        <w:t>25</w:t>
      </w:r>
      <w:r>
        <w:t xml:space="preserve"> In prior RCT-DUPLICATE efforts, a “while on treatment” strategy was chosen for database studies that were designed to emulate trials where the primary trial analysis was intention-to-treat (e.g., a “treatment policy” </w:t>
      </w:r>
      <w:proofErr w:type="spellStart"/>
      <w:r>
        <w:t>estimand</w:t>
      </w:r>
      <w:proofErr w:type="spellEnd"/>
      <w:r>
        <w:t xml:space="preserve">). This </w:t>
      </w:r>
      <w:proofErr w:type="spellStart"/>
      <w:r>
        <w:t>estimand</w:t>
      </w:r>
      <w:proofErr w:type="spellEnd"/>
      <w:r>
        <w:t xml:space="preserve"> was chosen to mimic the high adherence typically observed in large cardiovascular clinical trials in the context of low adherence in clinical practice. However, a “while on treatment” </w:t>
      </w:r>
      <w:proofErr w:type="spellStart"/>
      <w:r>
        <w:t>estimand</w:t>
      </w:r>
      <w:proofErr w:type="spellEnd"/>
      <w:r>
        <w:t xml:space="preserve"> would be inappropriate when emulating oncology trials, not only because of highly informative censoring, but also because OS </w:t>
      </w:r>
      <w:r>
        <w:lastRenderedPageBreak/>
        <w:t xml:space="preserve">outcome analyses in oncology are typically “treatment policy” </w:t>
      </w:r>
      <w:proofErr w:type="spellStart"/>
      <w:r>
        <w:t>estimands</w:t>
      </w:r>
      <w:proofErr w:type="spellEnd"/>
      <w:r>
        <w:t xml:space="preserve"> that allow for crossover or other post-progression antineoplastic therapy.</w:t>
      </w:r>
      <w:r>
        <w:rPr>
          <w:vertAlign w:val="superscript"/>
        </w:rPr>
        <w:t>26</w:t>
      </w:r>
      <w:r>
        <w:t xml:space="preserve"> We plan to focus on “treatment policy” </w:t>
      </w:r>
      <w:proofErr w:type="spellStart"/>
      <w:r>
        <w:t>estimands</w:t>
      </w:r>
      <w:proofErr w:type="spellEnd"/>
      <w:r>
        <w:t xml:space="preserve">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p w14:paraId="42CF278E" w14:textId="77777777" w:rsidR="00C95B7F" w:rsidRDefault="00F87261">
      <w:pPr>
        <w:pStyle w:val="Heading3"/>
      </w:pPr>
      <w:bookmarkStart w:id="33" w:name="emulation-feasibility"/>
      <w:r>
        <w:t>Emulation feasibility</w:t>
      </w:r>
    </w:p>
    <w:p w14:paraId="3DB5D9B7" w14:textId="77777777" w:rsidR="00C95B7F" w:rsidRDefault="00F87261">
      <w:pPr>
        <w:pStyle w:val="Heading4"/>
      </w:pPr>
      <w:bookmarkStart w:id="34" w:name="fit-for-purpose-data"/>
      <w:r>
        <w:rPr>
          <w:b/>
        </w:rPr>
        <w:t>Fit-for-purpose data</w:t>
      </w:r>
    </w:p>
    <w:p w14:paraId="00311A24" w14:textId="77777777" w:rsidR="00C95B7F" w:rsidRDefault="00F87261">
      <w:pPr>
        <w:pStyle w:val="FirstParagraph"/>
      </w:pPr>
      <w:r>
        <w:t>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18</w:t>
      </w:r>
      <w:r>
        <w:t xml:space="preserve"> 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positivity’</w:t>
      </w:r>
      <w:r>
        <w:t xml:space="preserve"> may have different definitions by year based on different cut-off values.</w:t>
      </w:r>
    </w:p>
    <w:p w14:paraId="4E8E9153" w14:textId="77777777" w:rsidR="00C95B7F" w:rsidRDefault="00F87261">
      <w:pPr>
        <w:pStyle w:val="BodyText"/>
      </w:pPr>
      <w:r>
        <w:t xml:space="preserve">According to the </w:t>
      </w:r>
      <w:r>
        <w:rPr>
          <w:i/>
          <w:iCs/>
        </w:rPr>
        <w:t>Structured Process to Identify Fit-For-Purpose Data</w:t>
      </w:r>
      <w:r>
        <w:t xml:space="preserve"> (SPIFD) framework</w:t>
      </w:r>
      <w:r>
        <w:rPr>
          <w:vertAlign w:val="superscript"/>
        </w:rPr>
        <w:t>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w:t>
      </w:r>
      <w:r>
        <w:lastRenderedPageBreak/>
        <w:t>prognosis quantification) or that do not impact clinical care for the emulation of the trial (e.g., male patients should be willing to use barrier contraception), the study team will determine key eligibility criteria for the emulation of the trial based on consensus.</w:t>
      </w:r>
    </w:p>
    <w:p w14:paraId="18990952" w14:textId="77777777" w:rsidR="00C95B7F" w:rsidRDefault="00F87261">
      <w:pPr>
        <w:pStyle w:val="BodyText"/>
      </w:pPr>
      <w:r>
        <w:t>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w:t>
      </w:r>
      <w:proofErr w:type="spellStart"/>
      <w:r>
        <w:t>rwOS</w:t>
      </w:r>
      <w:proofErr w:type="spellEnd"/>
      <w:r>
        <w:t>)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27</w:t>
      </w:r>
    </w:p>
    <w:p w14:paraId="1DF4232E" w14:textId="77777777" w:rsidR="00C95B7F" w:rsidRDefault="00F87261">
      <w:pPr>
        <w:pStyle w:val="Heading4"/>
      </w:pPr>
      <w:bookmarkStart w:id="35" w:name="descriptives-and-data-exploration"/>
      <w:bookmarkEnd w:id="34"/>
      <w:r>
        <w:rPr>
          <w:b/>
        </w:rPr>
        <w:t>Descriptives and data exploration</w:t>
      </w:r>
    </w:p>
    <w:p w14:paraId="73FCBA84" w14:textId="77777777" w:rsidR="00C95B7F" w:rsidRDefault="00F87261">
      <w:pPr>
        <w:pStyle w:val="FirstParagraph"/>
      </w:pPr>
      <w:r>
        <w:t>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14:paraId="79B1002A" w14:textId="77777777" w:rsidR="00C95B7F" w:rsidRDefault="00F87261">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 </w:t>
      </w:r>
      <w:hyperlink w:anchor="fig-initiators">
        <w:r>
          <w:rPr>
            <w:rStyle w:val="Hyperlink"/>
          </w:rPr>
          <w:t>Figure 2</w:t>
        </w:r>
      </w:hyperlink>
      <w:r>
        <w:t>.</w:t>
      </w:r>
    </w:p>
    <w:p w14:paraId="781F464C" w14:textId="77777777" w:rsidR="00C95B7F" w:rsidRDefault="00F87261">
      <w:pPr>
        <w:pStyle w:val="BodyText"/>
      </w:pPr>
      <w:r>
        <w:t>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w:t>
      </w:r>
      <w:r>
        <w:rPr>
          <w:vertAlign w:val="superscript"/>
        </w:rPr>
        <w:t>28</w:t>
      </w:r>
      <w:r>
        <w:t xml:space="preserve">, exposure cohorts are conditionally exchangeable at baseline, and resulting sample sizes are still sufficient after matching or weighting. At this stage, all exploratory </w:t>
      </w:r>
      <w:r>
        <w:lastRenderedPageBreak/>
        <w:t>analyses will be conducted blinded towards the outcome to not bias any study design or analytic choices based on known outcome information.</w:t>
      </w:r>
    </w:p>
    <w:p w14:paraId="32ECD5C2" w14:textId="77777777" w:rsidR="00C95B7F" w:rsidRDefault="00F87261">
      <w:pPr>
        <w:pStyle w:val="Heading4"/>
      </w:pPr>
      <w:bookmarkStart w:id="36" w:name="statistical-power-considerations"/>
      <w:bookmarkEnd w:id="35"/>
      <w:r>
        <w:rPr>
          <w:b/>
        </w:rPr>
        <w:t>Statistical power considerations</w:t>
      </w:r>
    </w:p>
    <w:p w14:paraId="066933D9" w14:textId="77777777" w:rsidR="00C95B7F" w:rsidRDefault="00F87261">
      <w:pPr>
        <w:pStyle w:val="FirstParagraph"/>
      </w:pPr>
      <w:r>
        <w:t>Causal analyses of non-interventional data are often not designed with respect to formal hypothesis testing and statistical power in the same manner as RCTs since the number of ‘recruited’ patients is limited by available data .</w:t>
      </w:r>
      <w:r>
        <w:rPr>
          <w:vertAlign w:val="superscript"/>
        </w:rPr>
        <w:t>29</w:t>
      </w:r>
      <w:r>
        <w:t xml:space="preserve"> 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w:t>
      </w:r>
      <w:proofErr w:type="spellStart"/>
      <w:r>
        <w:t>rwOS</w:t>
      </w:r>
      <w:proofErr w:type="spellEnd"/>
      <w:r>
        <w:t>), the estimation of the statistical power is driven by the number of events rather than the number of patients. To assess whether the overall number of events, unstratified by exposure, is sufficient such that a significant difference can be detected based on the original RCT-reported hazard ratio (HR), the statistical power (1-</w:t>
      </w:r>
      <m:oMath>
        <m:r>
          <w:rPr>
            <w:rFonts w:ascii="Cambria Math" w:hAnsi="Cambria Math"/>
          </w:rPr>
          <m:t>β</m:t>
        </m:r>
      </m:oMath>
      <w:r>
        <w:t xml:space="preserve"> with a 2-sided </w:t>
      </w:r>
      <m:oMath>
        <m:r>
          <w:rPr>
            <w:rFonts w:ascii="Cambria Math" w:hAnsi="Cambria Math"/>
          </w:rPr>
          <m:t>α</m:t>
        </m:r>
      </m:oMath>
      <w:r>
        <w:t xml:space="preserve"> of 0.05) will be estimated using Schoenfeld’s sample-size formula for the proportional-hazards regression model.</w:t>
      </w:r>
      <w:r>
        <w:rPr>
          <w:vertAlign w:val="superscript"/>
        </w:rPr>
        <w:t>30</w:t>
      </w:r>
    </w:p>
    <w:p w14:paraId="4540CE67" w14:textId="77777777" w:rsidR="00C95B7F" w:rsidRDefault="00F87261">
      <w:pPr>
        <w:pStyle w:val="Heading2"/>
      </w:pPr>
      <w:bookmarkStart w:id="37" w:name="sec-agreement-metrics"/>
      <w:bookmarkEnd w:id="32"/>
      <w:bookmarkEnd w:id="33"/>
      <w:bookmarkEnd w:id="36"/>
      <w:r>
        <w:t>Agreement metrics</w:t>
      </w:r>
    </w:p>
    <w:p w14:paraId="04A44E9F" w14:textId="77777777" w:rsidR="00C95B7F" w:rsidRDefault="00F87261">
      <w:pPr>
        <w:pStyle w:val="FirstParagraph"/>
      </w:pPr>
      <w:r>
        <w:t>To formally compare treatment effects between RCTs and their respective emulations, we will adapt the approach of the RCT-DUPLICATE project.</w:t>
      </w:r>
      <w:r>
        <w:rPr>
          <w:vertAlign w:val="superscript"/>
        </w:rPr>
        <w:t>8,31</w:t>
      </w:r>
      <w:r>
        <w:t xml:space="preserve"> 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 </w:t>
      </w:r>
      <w:hyperlink w:anchor="tbl-metrics">
        <w:r>
          <w:rPr>
            <w:rStyle w:val="Hyperlink"/>
          </w:rPr>
          <w:t>Table 3</w:t>
        </w:r>
      </w:hyperlink>
      <w:r>
        <w:t>.</w:t>
      </w:r>
    </w:p>
    <w:p w14:paraId="37CDAD2C" w14:textId="77777777" w:rsidR="00C95B7F" w:rsidRDefault="00F87261">
      <w:pPr>
        <w:pStyle w:val="BodyText"/>
      </w:pPr>
      <w:r>
        <w:rPr>
          <w:b/>
          <w:bCs/>
        </w:rPr>
        <w:t>Statistical significance agreement</w:t>
      </w:r>
      <w:r>
        <w:t>: agreement between RCT and emulated trial treatment effect with regards to directionality and statistical significance (nominal in the case of emulated trials).</w:t>
      </w:r>
    </w:p>
    <w:p w14:paraId="06C6D245" w14:textId="77777777" w:rsidR="00C95B7F" w:rsidRDefault="00F87261">
      <w:pPr>
        <w:pStyle w:val="BodyText"/>
      </w:pPr>
      <w:r>
        <w:rPr>
          <w:b/>
          <w:bCs/>
        </w:rPr>
        <w:t>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w:t>
      </w:r>
      <w:r>
        <w:lastRenderedPageBreak/>
        <w:t>the null although the treatment effect estimates are overlapping) or vice versa in case the RCT has a larger power than the RWE emulation.</w:t>
      </w:r>
    </w:p>
    <w:p w14:paraId="267C4A17" w14:textId="77777777" w:rsidR="00C95B7F" w:rsidRDefault="00F87261">
      <w:pPr>
        <w:pStyle w:val="BodyText"/>
      </w:pPr>
      <w:r>
        <w:rPr>
          <w:b/>
          <w:bCs/>
        </w:rPr>
        <w:t>SMD agreement</w:t>
      </w:r>
      <w:r>
        <w:t>: quantification of the agreement between the emulated RWE and RCT treatment effect estimate. The SMD is calculated as</w:t>
      </w:r>
    </w:p>
    <w:p w14:paraId="0B85C076" w14:textId="77777777" w:rsidR="00C95B7F" w:rsidRDefault="00F87261">
      <w:pPr>
        <w:pStyle w:val="BodyText"/>
      </w:pPr>
      <m:oMathPara>
        <m:oMathParaPr>
          <m:jc m:val="center"/>
        </m:oMathParaPr>
        <m:oMath>
          <m:r>
            <w:rPr>
              <w:rFonts w:ascii="Cambria Math" w:hAnsi="Cambria Math"/>
            </w:rPr>
            <m:t>SMD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RCT</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RWE</m:t>
                  </m:r>
                </m:sub>
              </m:sSub>
            </m:num>
            <m:den>
              <m:rad>
                <m:radPr>
                  <m:degHide m:val="1"/>
                  <m:ctrlPr>
                    <w:rPr>
                      <w:rFonts w:ascii="Cambria Math" w:hAnsi="Cambria Math"/>
                    </w:rPr>
                  </m:ctrlPr>
                </m:radPr>
                <m:deg/>
                <m:e>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RCT</m:t>
                          </m:r>
                        </m:sub>
                      </m:sSub>
                    </m:e>
                  </m:d>
                  <m:r>
                    <m:rPr>
                      <m:sty m:val="p"/>
                    </m:rPr>
                    <w:rPr>
                      <w:rFonts w:ascii="Cambria Math" w:hAnsi="Cambria Math"/>
                    </w:rPr>
                    <m:t>+</m:t>
                  </m:r>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RWE</m:t>
                          </m:r>
                        </m:sub>
                      </m:sSub>
                    </m:e>
                  </m:d>
                </m:e>
              </m:rad>
            </m:den>
          </m:f>
        </m:oMath>
      </m:oMathPara>
    </w:p>
    <w:p w14:paraId="1C03DD87" w14:textId="77777777" w:rsidR="00C95B7F" w:rsidRDefault="00F87261">
      <w:pPr>
        <w:pStyle w:val="FirstParagraph"/>
      </w:pPr>
      <w: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RCT</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RWE</m:t>
            </m:r>
          </m:sub>
        </m:sSub>
      </m:oMath>
      <w:r>
        <w:t xml:space="preserve"> are the treatment effect estimates (log hazard ratios or median survival time differences) and </w:t>
      </w:r>
      <m:oMath>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RCT</m:t>
                </m:r>
              </m:sub>
            </m:sSub>
          </m:e>
        </m:d>
      </m:oMath>
      <w:r>
        <w:t xml:space="preserve"> and </w:t>
      </w:r>
      <m:oMath>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RWE</m:t>
                </m:r>
              </m:sub>
            </m:sSub>
          </m:e>
        </m:d>
      </m:oMath>
      <w:r>
        <w:t xml:space="preserve"> are the corresponding variances for RCT and RWE, respectively. The resulting SMDs will be interpreted such that with an SMD of 1.00, the effect </w:t>
      </w:r>
      <w:proofErr w:type="gramStart"/>
      <w:r>
        <w:t>estimate</w:t>
      </w:r>
      <w:proofErr w:type="gramEnd"/>
      <w:r>
        <w:t xml:space="preserve"> from the RCT and the RWE emulation are 1 standard deviation apart. For an </w:t>
      </w:r>
      <m:oMath>
        <m:r>
          <w:rPr>
            <w:rFonts w:ascii="Cambria Math" w:hAnsi="Cambria Math"/>
          </w:rPr>
          <m:t>α</m:t>
        </m:r>
      </m:oMath>
      <w:r>
        <w:t xml:space="preserve">-level of 0.05, the null hypothesis of no difference would be rejected whenever </w:t>
      </w:r>
      <m:oMath>
        <m:d>
          <m:dPr>
            <m:begChr m:val="|"/>
            <m:endChr m:val="|"/>
            <m:ctrlPr>
              <w:rPr>
                <w:rFonts w:ascii="Cambria Math" w:hAnsi="Cambria Math"/>
              </w:rPr>
            </m:ctrlPr>
          </m:dPr>
          <m:e>
            <m:r>
              <w:rPr>
                <w:rFonts w:ascii="Cambria Math" w:hAnsi="Cambria Math"/>
              </w:rPr>
              <m:t>Z</m:t>
            </m:r>
          </m:e>
        </m:d>
        <m:r>
          <m:rPr>
            <m:sty m:val="p"/>
          </m:rPr>
          <w:rPr>
            <w:rFonts w:ascii="Cambria Math" w:hAnsi="Cambria Math"/>
          </w:rPr>
          <m:t>&gt;</m:t>
        </m:r>
        <m:r>
          <w:rPr>
            <w:rFonts w:ascii="Cambria Math" w:hAnsi="Cambria Math"/>
          </w:rPr>
          <m:t>1.96</m:t>
        </m:r>
      </m:oMath>
      <w:r>
        <w:t>.</w:t>
      </w:r>
    </w:p>
    <w:p w14:paraId="2D8274AA" w14:textId="77777777" w:rsidR="00C95B7F" w:rsidRDefault="00F87261">
      <w:pPr>
        <w:pStyle w:val="BodyText"/>
      </w:pPr>
      <w:r>
        <w:t>For the secondary endpoints of interest (e.g., median survival time or survival probabilities) only the SMD agreement metric will be applicable.</w:t>
      </w:r>
    </w:p>
    <w:p w14:paraId="21D6D161" w14:textId="77777777" w:rsidR="00C95B7F" w:rsidRDefault="00F87261">
      <w:pPr>
        <w:pStyle w:val="Heading2"/>
      </w:pPr>
      <w:bookmarkStart w:id="38" w:name="study-design-and-statistical-analysis"/>
      <w:bookmarkEnd w:id="37"/>
      <w:r>
        <w:t>Study design and statistical analysis</w:t>
      </w:r>
    </w:p>
    <w:p w14:paraId="77446FC9" w14:textId="77777777" w:rsidR="00C95B7F" w:rsidRDefault="00F87261">
      <w:pPr>
        <w:pStyle w:val="FirstParagraph"/>
      </w:pPr>
      <w:r>
        <w:t>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32</w:t>
      </w:r>
    </w:p>
    <w:p w14:paraId="245E02F5" w14:textId="77777777" w:rsidR="00C95B7F" w:rsidRDefault="00F87261">
      <w:pPr>
        <w:pStyle w:val="Heading3"/>
      </w:pPr>
      <w:bookmarkStart w:id="39" w:name="missing-data"/>
      <w:r>
        <w:t>Missing data</w:t>
      </w:r>
    </w:p>
    <w:p w14:paraId="54EC7883" w14:textId="77777777" w:rsidR="00C95B7F" w:rsidRDefault="00F87261">
      <w:pPr>
        <w:pStyle w:val="FirstParagraph"/>
      </w:pPr>
      <w:r>
        <w:t>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33</w:t>
      </w:r>
      <w:r>
        <w:t xml:space="preserve"> We will adopt a principled process on missing data that empirically evaluates different aspects across partially observed covariates based on three group diagnostics.</w:t>
      </w:r>
      <w:r>
        <w:rPr>
          <w:vertAlign w:val="superscript"/>
        </w:rPr>
        <w:t>34,35</w:t>
      </w:r>
      <w:r>
        <w:t xml:space="preserve"> These diagnostics cover (1) comparisons of patients characteristics </w:t>
      </w:r>
      <w:r>
        <w:lastRenderedPageBreak/>
        <w:t>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36</w:t>
      </w:r>
      <w:r>
        <w:t xml:space="preserve"> will additionally inform decisions regarding the inclusion or exclusion of individuals with missing values in key eligibility criteria and potential sensitivity analyses to assess the robustness of these decisions.</w:t>
      </w:r>
      <w:r>
        <w:rPr>
          <w:vertAlign w:val="superscript"/>
        </w:rPr>
        <w:t>37</w:t>
      </w:r>
    </w:p>
    <w:p w14:paraId="3DB30416" w14:textId="77777777" w:rsidR="00C95B7F" w:rsidRDefault="00F87261">
      <w:pPr>
        <w:pStyle w:val="BodyText"/>
      </w:pPr>
      <w:r>
        <w:t>While MAR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36</w:t>
      </w:r>
      <w:r>
        <w:t xml:space="preserve"> Hence, methodologies which retain otherwise eligible patients and give the potential to adjust for a broader set of prognostic factors (e.g., multiple imputation</w:t>
      </w:r>
      <w:r>
        <w:rPr>
          <w:vertAlign w:val="superscript"/>
        </w:rPr>
        <w:t>38</w:t>
      </w:r>
      <w:r>
        <w:t xml:space="preserve"> or doubly robust methods</w:t>
      </w:r>
      <w:r>
        <w:rPr>
          <w:vertAlign w:val="superscript"/>
        </w:rPr>
        <w:t>39</w:t>
      </w:r>
      <w:r>
        <w:t>) may be preferred over complete case analyses, although such tradeoffs must be carefully evaluated within the clinical and study contexts.</w:t>
      </w:r>
    </w:p>
    <w:p w14:paraId="2BD37839" w14:textId="77777777" w:rsidR="00C95B7F" w:rsidRDefault="00F87261">
      <w:pPr>
        <w:pStyle w:val="Heading3"/>
      </w:pPr>
      <w:bookmarkStart w:id="40" w:name="outcome-and-propensity-score-analyses"/>
      <w:bookmarkEnd w:id="39"/>
      <w:r>
        <w:t>Outcome and propensity score analyses</w:t>
      </w:r>
    </w:p>
    <w:p w14:paraId="106DE218" w14:textId="77777777" w:rsidR="00C95B7F" w:rsidRDefault="00F87261">
      <w:pPr>
        <w:pStyle w:val="FirstParagraph"/>
      </w:pPr>
      <w:r>
        <w:t>Due to its frequency of use in oncology trials, the primary parameter of interest in ENCORE will be defined as the marginal HR coefficient for the treatment comparison for OS.</w:t>
      </w:r>
      <w:r>
        <w:rPr>
          <w:vertAlign w:val="superscript"/>
        </w:rPr>
        <w:t>40</w:t>
      </w:r>
      <w:r>
        <w:t xml:space="preserve"> We will also consider alternative endpoints on an absolute risk scale such as median survival times, survival probabilities at pre-defined time points during follow-up</w:t>
      </w:r>
      <w:r>
        <w:rPr>
          <w:vertAlign w:val="superscript"/>
        </w:rPr>
        <w:t>41</w:t>
      </w:r>
      <w:r>
        <w:t xml:space="preserve"> and restricted mean survival times as secondary endpoints of interest.</w:t>
      </w:r>
    </w:p>
    <w:p w14:paraId="7DDDAE72" w14:textId="77777777" w:rsidR="00C95B7F" w:rsidRDefault="00F87261">
      <w:pPr>
        <w:pStyle w:val="BodyText"/>
      </w:pPr>
      <w:r>
        <w:t>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42</w:t>
      </w:r>
      <w:r>
        <w:t xml:space="preserve"> The implementation of propensity scores in combination with multiple imputation will follow the ‘</w:t>
      </w:r>
      <w:r>
        <w:rPr>
          <w:i/>
          <w:iCs/>
        </w:rPr>
        <w:t>within</w:t>
      </w:r>
      <w:r>
        <w:t xml:space="preserve">’ methodology as described by </w:t>
      </w:r>
      <w:proofErr w:type="spellStart"/>
      <w:r>
        <w:t>Leyrat</w:t>
      </w:r>
      <w:proofErr w:type="spellEnd"/>
      <w:r>
        <w:t xml:space="preserve"> et al.</w:t>
      </w:r>
      <w:r>
        <w:rPr>
          <w:vertAlign w:val="superscript"/>
        </w:rPr>
        <w:t>43,44</w:t>
      </w:r>
      <w:r>
        <w:t xml:space="preserve"> 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45,46</w:t>
      </w:r>
      <w:r>
        <w:t xml:space="preserve"> This approach has been shown to lead to unbiased </w:t>
      </w:r>
      <w:r>
        <w:lastRenderedPageBreak/>
        <w:t>estimates across different simulated scenarios with a sufficient estimation of the variance.</w:t>
      </w:r>
      <w:r>
        <w:rPr>
          <w:vertAlign w:val="superscript"/>
        </w:rPr>
        <w:t>43</w:t>
      </w:r>
    </w:p>
    <w:p w14:paraId="732C6CA7" w14:textId="77777777" w:rsidR="00C95B7F" w:rsidRDefault="00F87261">
      <w:pPr>
        <w:pStyle w:val="BodyText"/>
      </w:pPr>
      <w:r>
        <w:t xml:space="preserve">To assess the balance of pre-exposure covariates after matching or weighting on each imputed dataset, the average SMD and corresponding minimum and maximum SMD range will be visualized (see example in </w:t>
      </w:r>
      <w:hyperlink w:anchor="fig-balance">
        <w:r>
          <w:rPr>
            <w:rStyle w:val="Hyperlink"/>
          </w:rPr>
          <w:t>Figure 3</w:t>
        </w:r>
      </w:hyperlink>
      <w:r>
        <w:t>). Covariate balance is often considered reasonable at a SMD &lt; 0.1.</w:t>
      </w:r>
      <w:r>
        <w:rPr>
          <w:vertAlign w:val="superscript"/>
        </w:rPr>
        <w:t>28</w:t>
      </w:r>
      <w:r>
        <w:t xml:space="preserve"> Further, we will compute the average post-matching or post-weighting C-statistics.</w:t>
      </w:r>
      <w:r>
        <w:rPr>
          <w:vertAlign w:val="superscript"/>
        </w:rPr>
        <w:t>47</w:t>
      </w:r>
      <w:r>
        <w:t xml:space="preserve"> In addition, we will use a published prognostic score for OS</w:t>
      </w:r>
      <w:r>
        <w:rPr>
          <w:vertAlign w:val="superscript"/>
        </w:rPr>
        <w:t>42</w:t>
      </w:r>
      <w:r>
        <w:t xml:space="preserve"> 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48</w:t>
      </w:r>
    </w:p>
    <w:p w14:paraId="5C79717A" w14:textId="77777777" w:rsidR="00C95B7F" w:rsidRDefault="00F87261">
      <w:pPr>
        <w:pStyle w:val="BodyText"/>
      </w:pPr>
      <w:r>
        <w:t>Similarly, survival probabilities for individual time points will be estimated in each imputed and propensity score matched or weighted dataset according to the Kaplan-Meier method.</w:t>
      </w:r>
      <w:r>
        <w:rPr>
          <w:vertAlign w:val="superscript"/>
        </w:rPr>
        <w:t>41</w:t>
      </w:r>
      <w:r>
        <w:t xml:space="preserve"> Since survival probabilities typically do not follow normal distributions which are required to apply Rubin’s rule, these will be transformed through a complementary log-log transformation </w:t>
      </w:r>
      <m:oMath>
        <m:r>
          <w:rPr>
            <w:rFonts w:ascii="Cambria Math" w:hAnsi="Cambria Math"/>
          </w:rPr>
          <m:t>log</m:t>
        </m:r>
        <m:d>
          <m:dPr>
            <m:ctrlPr>
              <w:rPr>
                <w:rFonts w:ascii="Cambria Math" w:hAnsi="Cambria Math"/>
              </w:rPr>
            </m:ctrlPr>
          </m:dPr>
          <m:e>
            <m:r>
              <m:rPr>
                <m:sty m:val="p"/>
              </m:rPr>
              <w:rPr>
                <w:rFonts w:ascii="Cambria Math" w:hAnsi="Cambria Math"/>
              </w:rPr>
              <m:t>-</m:t>
            </m:r>
            <m:r>
              <w:rPr>
                <w:rFonts w:ascii="Cambria Math" w:hAnsi="Cambria Math"/>
              </w:rPr>
              <m:t>log</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surv</m:t>
                    </m:r>
                  </m:e>
                </m:d>
              </m:e>
            </m:d>
          </m:e>
        </m:d>
      </m:oMath>
      <w:r>
        <w:t xml:space="preserve"> with </w:t>
      </w:r>
      <m:oMath>
        <m:r>
          <w:rPr>
            <w:rFonts w:ascii="Cambria Math" w:hAnsi="Cambria Math"/>
          </w:rPr>
          <m:t>pr</m:t>
        </m:r>
        <m:d>
          <m:dPr>
            <m:ctrlPr>
              <w:rPr>
                <w:rFonts w:ascii="Cambria Math" w:hAnsi="Cambria Math"/>
              </w:rPr>
            </m:ctrlPr>
          </m:dPr>
          <m:e>
            <m:r>
              <w:rPr>
                <w:rFonts w:ascii="Cambria Math" w:hAnsi="Cambria Math"/>
              </w:rPr>
              <m:t>surv</m:t>
            </m:r>
          </m:e>
        </m:d>
      </m:oMath>
      <w:r>
        <w:t xml:space="preserve"> denoting the survival probability at a given follow-up time during.</w:t>
      </w:r>
      <w:r>
        <w:rPr>
          <w:vertAlign w:val="superscript"/>
        </w:rPr>
        <w:t>49,50</w:t>
      </w:r>
      <w:r>
        <w:t xml:space="preserve"> The transformed survival probabilities are then pooled across imputed datasets and individual time points following Rubin’s rule and back-transformed via </w:t>
      </w:r>
      <m:oMath>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qbar</m:t>
                </m:r>
              </m:e>
            </m:d>
          </m:e>
        </m:d>
      </m:oMath>
      <w:r>
        <w:t xml:space="preserve"> with </w:t>
      </w:r>
      <m:oMath>
        <m:r>
          <w:rPr>
            <w:rFonts w:ascii="Cambria Math" w:hAnsi="Cambria Math"/>
          </w:rPr>
          <m:t>qbar</m:t>
        </m:r>
      </m:oMath>
      <w:r>
        <w:t xml:space="preserve"> denoting the pooled survival probability. The median survival time can be finally determined by extracting the time point during follow-up at which the survival probability drops below 0.5 for the first time.</w:t>
      </w:r>
    </w:p>
    <w:p w14:paraId="50CADFF9" w14:textId="77777777" w:rsidR="00C95B7F" w:rsidRDefault="00F87261">
      <w:pPr>
        <w:pStyle w:val="Heading3"/>
      </w:pPr>
      <w:bookmarkStart w:id="41" w:name="sensitivity-analyses"/>
      <w:bookmarkEnd w:id="40"/>
      <w:r>
        <w:t>Sensitivity analyses</w:t>
      </w:r>
    </w:p>
    <w:p w14:paraId="04490AA7" w14:textId="77777777" w:rsidR="00C95B7F" w:rsidRDefault="00F87261">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w:t>
      </w:r>
      <w:r>
        <w:lastRenderedPageBreak/>
        <w:t>sensitivity analyses will be pre-specified in the study protocol and reported using appropriate visualizations such as forest plots.</w:t>
      </w:r>
    </w:p>
    <w:p w14:paraId="415890CE" w14:textId="77777777" w:rsidR="00C95B7F" w:rsidRDefault="00F87261">
      <w:pPr>
        <w:pStyle w:val="Heading3"/>
      </w:pPr>
      <w:bookmarkStart w:id="42" w:name="X6801d5ea0029348ccebf6f56cafab146f7aa92b"/>
      <w:bookmarkEnd w:id="41"/>
      <w:r>
        <w:t>Reproducibility and consistency across emulation</w:t>
      </w:r>
    </w:p>
    <w:p w14:paraId="67A189CD" w14:textId="77777777" w:rsidR="00C95B7F" w:rsidRDefault="00F87261">
      <w:pPr>
        <w:pStyle w:val="FirstParagraph"/>
      </w:pPr>
      <w:r>
        <w:t xml:space="preserve">To ensure a transparent, reproducible and consistent way of deriving analytic cohorts and performing statistical analyses across trial emulations, we developed two R packages. The first package, </w:t>
      </w:r>
      <w:r>
        <w:rPr>
          <w:rStyle w:val="VerbatimChar"/>
        </w:rPr>
        <w:t>encore.io,</w:t>
      </w:r>
      <w:r>
        <w:t xml:space="preserve"> streamlines the query of analytic cohorts and measurement of covariates and outcomes using parameterized functions. Due to the blinding of databases used for ENCORE, this package is not able to be publicly available; </w:t>
      </w:r>
      <w:proofErr w:type="gramStart"/>
      <w:r>
        <w:t>however</w:t>
      </w:r>
      <w:proofErr w:type="gramEnd"/>
      <w:r>
        <w:t xml:space="preserve"> a comprehensive and detailed documentation for each function </w:t>
      </w:r>
      <w:proofErr w:type="gramStart"/>
      <w:r>
        <w:t>are</w:t>
      </w:r>
      <w:proofErr w:type="gramEnd"/>
      <w:r>
        <w:t xml:space="preserve"> available in the Supplementary Material. A second open-source R package, </w:t>
      </w:r>
      <w:proofErr w:type="spellStart"/>
      <w:r>
        <w:rPr>
          <w:rStyle w:val="VerbatimChar"/>
        </w:rPr>
        <w:t>encore.analytics</w:t>
      </w:r>
      <w:proofErr w:type="spellEnd"/>
      <w:r>
        <w:t>,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51–56</w:t>
      </w:r>
      <w:r>
        <w:t xml:space="preserve"> Simulated examples with code that illustrate the analytic workflows described in this manuscript are available in the online Supplementary Material at </w:t>
      </w:r>
      <w:hyperlink r:id="rId17">
        <w:r>
          <w:rPr>
            <w:rStyle w:val="Hyperlink"/>
          </w:rPr>
          <w:t>https://janickweberpals.github.io/imputation-ps-workflows/</w:t>
        </w:r>
      </w:hyperlink>
      <w:r>
        <w:t xml:space="preserve"> and can be reproduced via the </w:t>
      </w:r>
      <w:proofErr w:type="spellStart"/>
      <w:r>
        <w:rPr>
          <w:rStyle w:val="VerbatimChar"/>
        </w:rPr>
        <w:t>encore.analytics</w:t>
      </w:r>
      <w:proofErr w:type="spellEnd"/>
      <w:r>
        <w:t xml:space="preserve"> R package (</w:t>
      </w:r>
      <w:hyperlink r:id="rId18">
        <w:r>
          <w:rPr>
            <w:rStyle w:val="Hyperlink"/>
          </w:rPr>
          <w:t>https://github.com/janickweberpals/encore.analytics/</w:t>
        </w:r>
      </w:hyperlink>
      <w:r>
        <w:t>).</w:t>
      </w:r>
    </w:p>
    <w:p w14:paraId="5DAB6C7B" w14:textId="77777777" w:rsidR="00C95B7F" w:rsidRDefault="00F87261">
      <w:r>
        <w:br w:type="page"/>
      </w:r>
    </w:p>
    <w:p w14:paraId="4AFE23A4" w14:textId="77777777" w:rsidR="00C95B7F" w:rsidRDefault="00F87261">
      <w:pPr>
        <w:pStyle w:val="Heading1"/>
      </w:pPr>
      <w:bookmarkStart w:id="43" w:name="discussion"/>
      <w:bookmarkEnd w:id="29"/>
      <w:bookmarkEnd w:id="38"/>
      <w:bookmarkEnd w:id="42"/>
      <w:r>
        <w:lastRenderedPageBreak/>
        <w:t>Discussion</w:t>
      </w:r>
    </w:p>
    <w:p w14:paraId="64145D91" w14:textId="77777777" w:rsidR="00C95B7F" w:rsidRDefault="00F87261">
      <w:pPr>
        <w:pStyle w:val="FirstParagraph"/>
      </w:pPr>
      <w:r>
        <w:t>Building on an established approach developed by the RCT DUPLICATE project</w:t>
      </w:r>
      <w:r>
        <w:rPr>
          <w:vertAlign w:val="superscript"/>
        </w:rPr>
        <w:t>8,31</w:t>
      </w:r>
      <w:r>
        <w:t>,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14:paraId="79DF73BA" w14:textId="77777777" w:rsidR="00C95B7F" w:rsidRDefault="00F87261">
      <w:pPr>
        <w:pStyle w:val="BodyText"/>
      </w:pPr>
      <w:r>
        <w:t>The RCT DUPLICATE initiative</w:t>
      </w:r>
      <w:r>
        <w:rPr>
          <w:vertAlign w:val="superscript"/>
        </w:rPr>
        <w:t>8,31</w:t>
      </w:r>
      <w:r>
        <w:t xml:space="preserve"> 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14:paraId="41534927" w14:textId="77777777" w:rsidR="00C95B7F" w:rsidRDefault="00F87261">
      <w:pPr>
        <w:pStyle w:val="BodyText"/>
      </w:pPr>
      <w:r>
        <w:t>Another common challenge in the emulation of oncology trials is the estimation of an “treatment policy”</w:t>
      </w:r>
      <w:proofErr w:type="gramStart"/>
      <w:r>
        <w:t>/“</w:t>
      </w:r>
      <w:proofErr w:type="gramEnd"/>
      <w:r>
        <w:t xml:space="preserve">intention-to-treat” analogous </w:t>
      </w:r>
      <w:proofErr w:type="spellStart"/>
      <w:r>
        <w:t>estimand</w:t>
      </w:r>
      <w:proofErr w:type="spellEnd"/>
      <w:r>
        <w:t xml:space="preserve"> which is usually the primary </w:t>
      </w:r>
      <w:proofErr w:type="spellStart"/>
      <w:r>
        <w:t>estimand</w:t>
      </w:r>
      <w:proofErr w:type="spellEnd"/>
      <w:r>
        <w:t xml:space="preserve"> reported in oncology RCTs. Due to intercurrent events, such as non-</w:t>
      </w:r>
      <w:r>
        <w:lastRenderedPageBreak/>
        <w:t>adherence, crossover of a high proportion of patients from the control to the intervention arm, or differences in subsequent therapies there may be observed differences in outcomes between trial and emulation.</w:t>
      </w:r>
      <w:r>
        <w:rPr>
          <w:vertAlign w:val="superscript"/>
        </w:rPr>
        <w:t>26</w:t>
      </w:r>
      <w:r>
        <w:t xml:space="preserve"> Although this is also a common challenge in the analysis of RCTs,</w:t>
      </w:r>
      <w:r>
        <w:rPr>
          <w:vertAlign w:val="superscript"/>
        </w:rPr>
        <w:t>25</w:t>
      </w:r>
      <w:r>
        <w:t xml:space="preserve"> treatment in routine clinical practice might be less stringent compared to trials in terms of pre-specified dosing schedules, monitoring and surveillance.</w:t>
      </w:r>
      <w:r>
        <w:rPr>
          <w:vertAlign w:val="superscript"/>
        </w:rPr>
        <w:t>7</w:t>
      </w:r>
      <w:r>
        <w:t xml:space="preserve"> In order to derive comparable </w:t>
      </w:r>
      <w:proofErr w:type="spellStart"/>
      <w:r>
        <w:t>estimands</w:t>
      </w:r>
      <w:proofErr w:type="spellEnd"/>
      <w:r>
        <w:t xml:space="preserve"> it is therefore crucial to understand and contextualize the proportion and timing of treatment switching and discontinuation in both the trial and its emulation.</w:t>
      </w:r>
    </w:p>
    <w:p w14:paraId="26461647" w14:textId="77777777" w:rsidR="00C95B7F" w:rsidRDefault="00F87261">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w:t>
      </w:r>
      <w:proofErr w:type="spellStart"/>
      <w:r>
        <w:t>estimand</w:t>
      </w:r>
      <w:proofErr w:type="spellEnd"/>
      <w:r>
        <w:t>, such as the clone-censor-weight design,</w:t>
      </w:r>
      <w:r>
        <w:rPr>
          <w:vertAlign w:val="superscript"/>
        </w:rPr>
        <w:t>57</w:t>
      </w:r>
      <w:r>
        <w:t xml:space="preserve"> may be viable options if the ITT </w:t>
      </w:r>
      <w:proofErr w:type="spellStart"/>
      <w:r>
        <w:t>estimand</w:t>
      </w:r>
      <w:proofErr w:type="spellEnd"/>
      <w:r>
        <w:t xml:space="preserve"> cannot be estimated due to the aforementioned parameters, provided that necessary covariate measurements are available to account for the artificial censoring introduced with these methods.</w:t>
      </w:r>
    </w:p>
    <w:p w14:paraId="3CB7D8A9" w14:textId="77777777" w:rsidR="00C95B7F" w:rsidRDefault="00F87261">
      <w:pPr>
        <w:pStyle w:val="Heading2"/>
      </w:pPr>
      <w:bookmarkStart w:id="44" w:name="conclusions"/>
      <w:r>
        <w:t>Conclusions</w:t>
      </w:r>
    </w:p>
    <w:p w14:paraId="00231C99" w14:textId="77777777" w:rsidR="00C95B7F" w:rsidRDefault="00F87261">
      <w:pPr>
        <w:pStyle w:val="FirstParagraph"/>
      </w:pPr>
      <w:r>
        <w:t>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non-interventional studies in oncology.</w:t>
      </w:r>
    </w:p>
    <w:p w14:paraId="02EB378F" w14:textId="77777777" w:rsidR="00C95B7F" w:rsidRDefault="00F87261">
      <w:r>
        <w:br w:type="page"/>
      </w:r>
    </w:p>
    <w:p w14:paraId="071E4E01" w14:textId="77777777" w:rsidR="00C95B7F" w:rsidRDefault="00F87261">
      <w:pPr>
        <w:pStyle w:val="Heading1"/>
      </w:pPr>
      <w:bookmarkStart w:id="45" w:name="references"/>
      <w:bookmarkEnd w:id="43"/>
      <w:bookmarkEnd w:id="44"/>
      <w:r>
        <w:lastRenderedPageBreak/>
        <w:t>References</w:t>
      </w:r>
    </w:p>
    <w:p w14:paraId="297EFEAF" w14:textId="77777777" w:rsidR="00C95B7F" w:rsidRDefault="00F87261">
      <w:pPr>
        <w:pStyle w:val="Bibliography"/>
      </w:pPr>
      <w:bookmarkStart w:id="46" w:name="ref-RWEFDA"/>
      <w:bookmarkStart w:id="47" w:name="refs"/>
      <w:r>
        <w:t xml:space="preserve">1. </w:t>
      </w:r>
      <w:r>
        <w:tab/>
        <w:t>Framework for FDA’s real-world evidence program (last accessed 11/28/2024). (2018).at &lt;</w:t>
      </w:r>
      <w:hyperlink r:id="rId19">
        <w:r>
          <w:rPr>
            <w:rStyle w:val="Hyperlink"/>
          </w:rPr>
          <w:t>https://www.fda.gov/media/120060/download?attachment</w:t>
        </w:r>
      </w:hyperlink>
      <w:r>
        <w:t>&gt;</w:t>
      </w:r>
    </w:p>
    <w:p w14:paraId="334FE606" w14:textId="77777777" w:rsidR="00C95B7F" w:rsidRDefault="00F87261">
      <w:pPr>
        <w:pStyle w:val="Bibliography"/>
      </w:pPr>
      <w:bookmarkStart w:id="48" w:name="ref-mullard20242023"/>
      <w:bookmarkEnd w:id="46"/>
      <w:r>
        <w:t xml:space="preserve">2. </w:t>
      </w:r>
      <w:r>
        <w:tab/>
        <w:t xml:space="preserve">Mullard, A. 2023 FDA approvals. </w:t>
      </w:r>
      <w:r>
        <w:rPr>
          <w:i/>
          <w:iCs/>
        </w:rPr>
        <w:t xml:space="preserve">Nat Rev Drug </w:t>
      </w:r>
      <w:proofErr w:type="spellStart"/>
      <w:r>
        <w:rPr>
          <w:i/>
          <w:iCs/>
        </w:rPr>
        <w:t>Discov</w:t>
      </w:r>
      <w:proofErr w:type="spellEnd"/>
      <w:r>
        <w:t xml:space="preserve"> </w:t>
      </w:r>
      <w:r>
        <w:rPr>
          <w:b/>
          <w:bCs/>
        </w:rPr>
        <w:t>23</w:t>
      </w:r>
      <w:r>
        <w:t>, 88–95 (2024).</w:t>
      </w:r>
    </w:p>
    <w:p w14:paraId="6293C35D" w14:textId="77777777" w:rsidR="00C95B7F" w:rsidRDefault="00F87261">
      <w:pPr>
        <w:pStyle w:val="Bibliography"/>
      </w:pPr>
      <w:bookmarkStart w:id="49" w:name="ref-Merola2022"/>
      <w:bookmarkEnd w:id="48"/>
      <w:r>
        <w:t xml:space="preserve">3. </w:t>
      </w:r>
      <w:r>
        <w:tab/>
      </w:r>
      <w:proofErr w:type="spellStart"/>
      <w:r w:rsidRPr="003274BD">
        <w:rPr>
          <w:lang w:val="de-DE"/>
          <w:rPrChange w:id="50" w:author="Janick Weberpals" w:date="2025-10-22T21:15:00Z" w16du:dateUtc="2025-10-22T19:15:00Z">
            <w:rPr/>
          </w:rPrChange>
        </w:rPr>
        <w:t>Merola</w:t>
      </w:r>
      <w:proofErr w:type="spellEnd"/>
      <w:r w:rsidRPr="003274BD">
        <w:rPr>
          <w:lang w:val="de-DE"/>
          <w:rPrChange w:id="51" w:author="Janick Weberpals" w:date="2025-10-22T21:15:00Z" w16du:dateUtc="2025-10-22T19:15:00Z">
            <w:rPr/>
          </w:rPrChange>
        </w:rPr>
        <w:t xml:space="preserve">, D., </w:t>
      </w:r>
      <w:proofErr w:type="spellStart"/>
      <w:r w:rsidRPr="003274BD">
        <w:rPr>
          <w:lang w:val="de-DE"/>
          <w:rPrChange w:id="52" w:author="Janick Weberpals" w:date="2025-10-22T21:15:00Z" w16du:dateUtc="2025-10-22T19:15:00Z">
            <w:rPr/>
          </w:rPrChange>
        </w:rPr>
        <w:t>Schneeweiss</w:t>
      </w:r>
      <w:proofErr w:type="spellEnd"/>
      <w:r w:rsidRPr="003274BD">
        <w:rPr>
          <w:lang w:val="de-DE"/>
          <w:rPrChange w:id="53" w:author="Janick Weberpals" w:date="2025-10-22T21:15:00Z" w16du:dateUtc="2025-10-22T19:15:00Z">
            <w:rPr/>
          </w:rPrChange>
        </w:rPr>
        <w:t xml:space="preserve">, S., Schrag, D., </w:t>
      </w:r>
      <w:proofErr w:type="spellStart"/>
      <w:r w:rsidRPr="003274BD">
        <w:rPr>
          <w:lang w:val="de-DE"/>
          <w:rPrChange w:id="54" w:author="Janick Weberpals" w:date="2025-10-22T21:15:00Z" w16du:dateUtc="2025-10-22T19:15:00Z">
            <w:rPr/>
          </w:rPrChange>
        </w:rPr>
        <w:t>Lii</w:t>
      </w:r>
      <w:proofErr w:type="spellEnd"/>
      <w:r w:rsidRPr="003274BD">
        <w:rPr>
          <w:lang w:val="de-DE"/>
          <w:rPrChange w:id="55" w:author="Janick Weberpals" w:date="2025-10-22T21:15:00Z" w16du:dateUtc="2025-10-22T19:15:00Z">
            <w:rPr/>
          </w:rPrChange>
        </w:rPr>
        <w:t xml:space="preserve">, J. &amp; Lin, K. J. </w:t>
      </w:r>
      <w:r>
        <w:fldChar w:fldCharType="begin"/>
      </w:r>
      <w:r w:rsidRPr="003274BD">
        <w:rPr>
          <w:lang w:val="de-DE"/>
          <w:rPrChange w:id="56" w:author="Janick Weberpals" w:date="2025-10-22T21:15:00Z" w16du:dateUtc="2025-10-22T19:15:00Z">
            <w:rPr/>
          </w:rPrChange>
        </w:rPr>
        <w:instrText>HYPERLINK "https://doi.org/10.1016/j.annepidem.2022.07.007" \h</w:instrText>
      </w:r>
      <w:r>
        <w:fldChar w:fldCharType="separate"/>
      </w:r>
      <w:r>
        <w:rPr>
          <w:rStyle w:val="Hyperlink"/>
        </w:rPr>
        <w:t>An algorithm to predict data completeness in oncology electronic medical records for comparative effectiveness research</w:t>
      </w:r>
      <w:r>
        <w:fldChar w:fldCharType="end"/>
      </w:r>
      <w:r>
        <w:t xml:space="preserve">. </w:t>
      </w:r>
      <w:r>
        <w:rPr>
          <w:i/>
          <w:iCs/>
        </w:rPr>
        <w:t>Annals of Epidemiology</w:t>
      </w:r>
      <w:r>
        <w:t xml:space="preserve"> </w:t>
      </w:r>
      <w:r>
        <w:rPr>
          <w:b/>
          <w:bCs/>
        </w:rPr>
        <w:t>76</w:t>
      </w:r>
      <w:r>
        <w:t>, 143–149 (2022).</w:t>
      </w:r>
    </w:p>
    <w:p w14:paraId="0F2C372C" w14:textId="77777777" w:rsidR="00C95B7F" w:rsidRDefault="00F87261">
      <w:pPr>
        <w:pStyle w:val="Bibliography"/>
      </w:pPr>
      <w:bookmarkStart w:id="57" w:name="ref-joshua2022longitudinal"/>
      <w:bookmarkEnd w:id="49"/>
      <w:r>
        <w:t xml:space="preserve">4. </w:t>
      </w:r>
      <w:r>
        <w:tab/>
      </w:r>
      <w:r w:rsidRPr="003274BD">
        <w:rPr>
          <w:lang w:val="de-DE"/>
          <w:rPrChange w:id="58" w:author="Janick Weberpals" w:date="2025-10-22T21:15:00Z" w16du:dateUtc="2025-10-22T19:15:00Z">
            <w:rPr/>
          </w:rPrChange>
        </w:rPr>
        <w:t xml:space="preserve">Joshua Lin, K. </w:t>
      </w:r>
      <w:r w:rsidRPr="003274BD">
        <w:rPr>
          <w:i/>
          <w:iCs/>
          <w:lang w:val="de-DE"/>
          <w:rPrChange w:id="59" w:author="Janick Weberpals" w:date="2025-10-22T21:15:00Z" w16du:dateUtc="2025-10-22T19:15:00Z">
            <w:rPr>
              <w:i/>
              <w:iCs/>
            </w:rPr>
          </w:rPrChange>
        </w:rPr>
        <w:t>et al.</w:t>
      </w:r>
      <w:r w:rsidRPr="003274BD">
        <w:rPr>
          <w:lang w:val="de-DE"/>
          <w:rPrChange w:id="60" w:author="Janick Weberpals" w:date="2025-10-22T21:15:00Z" w16du:dateUtc="2025-10-22T19:15:00Z">
            <w:rPr/>
          </w:rPrChange>
        </w:rPr>
        <w:t xml:space="preserve"> </w:t>
      </w:r>
      <w:r>
        <w:t xml:space="preserve">Longitudinal data discontinuity in electronic health records and consequences for medication effectiveness studies. </w:t>
      </w:r>
      <w:r>
        <w:rPr>
          <w:i/>
          <w:iCs/>
        </w:rPr>
        <w:t>Clinical Pharmacology &amp; Therapeutics</w:t>
      </w:r>
      <w:r>
        <w:t xml:space="preserve"> </w:t>
      </w:r>
      <w:r>
        <w:rPr>
          <w:b/>
          <w:bCs/>
        </w:rPr>
        <w:t>111</w:t>
      </w:r>
      <w:r>
        <w:t>, 243–251 (2022).</w:t>
      </w:r>
    </w:p>
    <w:p w14:paraId="465C075D" w14:textId="77777777" w:rsidR="00C95B7F" w:rsidRDefault="00F87261">
      <w:pPr>
        <w:pStyle w:val="Bibliography"/>
      </w:pPr>
      <w:bookmarkStart w:id="61" w:name="ref-rider2024emulations"/>
      <w:bookmarkEnd w:id="57"/>
      <w:r>
        <w:t xml:space="preserve">5. </w:t>
      </w:r>
      <w:r>
        <w:tab/>
        <w:t xml:space="preserve">Rider, J. R. </w:t>
      </w:r>
      <w:r>
        <w:rPr>
          <w:i/>
          <w:iCs/>
        </w:rPr>
        <w:t>et al.</w:t>
      </w:r>
      <w:r>
        <w:t xml:space="preserve"> Emulations of oncology trials using real-world data: A systematic literature review. </w:t>
      </w:r>
      <w:r>
        <w:rPr>
          <w:i/>
          <w:iCs/>
        </w:rPr>
        <w:t>American journal of epidemiology</w:t>
      </w:r>
      <w:r>
        <w:t xml:space="preserve"> kwae346 (2024).</w:t>
      </w:r>
    </w:p>
    <w:p w14:paraId="27C9E6A8" w14:textId="77777777" w:rsidR="00C95B7F" w:rsidRDefault="00F87261">
      <w:pPr>
        <w:pStyle w:val="Bibliography"/>
      </w:pPr>
      <w:bookmarkStart w:id="62" w:name="ref-merola2023aetion"/>
      <w:bookmarkEnd w:id="61"/>
      <w:r>
        <w:t xml:space="preserve">6. </w:t>
      </w:r>
      <w:r>
        <w:tab/>
        <w:t xml:space="preserve">Merola, D. </w:t>
      </w:r>
      <w:r>
        <w:rPr>
          <w:i/>
          <w:iCs/>
        </w:rPr>
        <w:t>et al.</w:t>
      </w:r>
      <w:r>
        <w:t xml:space="preserve"> The </w:t>
      </w:r>
      <w:proofErr w:type="spellStart"/>
      <w:r>
        <w:t>aetion</w:t>
      </w:r>
      <w:proofErr w:type="spellEnd"/>
      <w:r>
        <w:t xml:space="preserve"> coalition to advance real-world evidence through randomized controlled trial emulation initiative: oncology. </w:t>
      </w:r>
      <w:r>
        <w:rPr>
          <w:i/>
          <w:iCs/>
        </w:rPr>
        <w:t>Clinical Pharmacology &amp; Therapeutics</w:t>
      </w:r>
      <w:r>
        <w:t xml:space="preserve"> </w:t>
      </w:r>
      <w:r>
        <w:rPr>
          <w:b/>
          <w:bCs/>
        </w:rPr>
        <w:t>113</w:t>
      </w:r>
      <w:r>
        <w:t>, 1217–1222 (2023).</w:t>
      </w:r>
    </w:p>
    <w:p w14:paraId="67D86952" w14:textId="77777777" w:rsidR="00C95B7F" w:rsidRDefault="00F87261">
      <w:pPr>
        <w:pStyle w:val="Bibliography"/>
      </w:pPr>
      <w:bookmarkStart w:id="63" w:name="ref-merola2024calibrating"/>
      <w:bookmarkEnd w:id="62"/>
      <w:r>
        <w:t xml:space="preserve">7. </w:t>
      </w:r>
      <w:r>
        <w:tab/>
        <w:t xml:space="preserve">Merola, D. </w:t>
      </w:r>
      <w:r>
        <w:rPr>
          <w:i/>
          <w:iCs/>
        </w:rPr>
        <w:t>et al.</w:t>
      </w:r>
      <w:r>
        <w:t xml:space="preserve"> Calibrating observational health record data against a randomized trial. </w:t>
      </w:r>
      <w:r>
        <w:rPr>
          <w:i/>
          <w:iCs/>
        </w:rPr>
        <w:t>JAMA Network Open</w:t>
      </w:r>
      <w:r>
        <w:t xml:space="preserve"> </w:t>
      </w:r>
      <w:r>
        <w:rPr>
          <w:b/>
          <w:bCs/>
        </w:rPr>
        <w:t>7</w:t>
      </w:r>
      <w:r>
        <w:t>, e2436535–e2436535 (2024).</w:t>
      </w:r>
    </w:p>
    <w:p w14:paraId="57E49DCB" w14:textId="77777777" w:rsidR="00C95B7F" w:rsidRDefault="00F87261">
      <w:pPr>
        <w:pStyle w:val="Bibliography"/>
      </w:pPr>
      <w:bookmarkStart w:id="64" w:name="ref-wang2023emulation"/>
      <w:bookmarkEnd w:id="63"/>
      <w:r>
        <w:t xml:space="preserve">8. </w:t>
      </w:r>
      <w:r>
        <w:tab/>
      </w:r>
      <w:r w:rsidRPr="003274BD">
        <w:rPr>
          <w:lang w:val="de-DE"/>
          <w:rPrChange w:id="65" w:author="Janick Weberpals" w:date="2025-10-22T21:15:00Z" w16du:dateUtc="2025-10-22T19:15:00Z">
            <w:rPr/>
          </w:rPrChange>
        </w:rPr>
        <w:t xml:space="preserve">Wang, S. V. </w:t>
      </w:r>
      <w:r w:rsidRPr="003274BD">
        <w:rPr>
          <w:i/>
          <w:iCs/>
          <w:lang w:val="de-DE"/>
          <w:rPrChange w:id="66" w:author="Janick Weberpals" w:date="2025-10-22T21:15:00Z" w16du:dateUtc="2025-10-22T19:15:00Z">
            <w:rPr>
              <w:i/>
              <w:iCs/>
            </w:rPr>
          </w:rPrChange>
        </w:rPr>
        <w:t>et al.</w:t>
      </w:r>
      <w:r w:rsidRPr="003274BD">
        <w:rPr>
          <w:lang w:val="de-DE"/>
          <w:rPrChange w:id="67" w:author="Janick Weberpals" w:date="2025-10-22T21:15:00Z" w16du:dateUtc="2025-10-22T19:15:00Z">
            <w:rPr/>
          </w:rPrChange>
        </w:rPr>
        <w:t xml:space="preserve"> </w:t>
      </w:r>
      <w:r>
        <w:fldChar w:fldCharType="begin"/>
      </w:r>
      <w:r w:rsidRPr="003274BD">
        <w:rPr>
          <w:lang w:val="de-DE"/>
          <w:rPrChange w:id="68" w:author="Janick Weberpals" w:date="2025-10-22T21:15:00Z" w16du:dateUtc="2025-10-22T19:15:00Z">
            <w:rPr/>
          </w:rPrChange>
        </w:rPr>
        <w:instrText>HYPERLINK "https://doi.org/10.1001/jama.2023.4221" \h</w:instrText>
      </w:r>
      <w:r>
        <w:fldChar w:fldCharType="separate"/>
      </w:r>
      <w:r>
        <w:rPr>
          <w:rStyle w:val="Hyperlink"/>
        </w:rPr>
        <w:t>Emulation of randomized clinical trials with nonrandomized database analyses: Results of 32 clinical trials</w:t>
      </w:r>
      <w:r>
        <w:fldChar w:fldCharType="end"/>
      </w:r>
      <w:r>
        <w:t xml:space="preserve">. </w:t>
      </w:r>
      <w:r>
        <w:rPr>
          <w:i/>
          <w:iCs/>
        </w:rPr>
        <w:t>Jama</w:t>
      </w:r>
      <w:r>
        <w:t xml:space="preserve"> </w:t>
      </w:r>
      <w:r>
        <w:rPr>
          <w:b/>
          <w:bCs/>
        </w:rPr>
        <w:t>329</w:t>
      </w:r>
      <w:r>
        <w:t>, 1376–1385 (2023).</w:t>
      </w:r>
    </w:p>
    <w:p w14:paraId="17AA2DF8" w14:textId="77777777" w:rsidR="00C95B7F" w:rsidRDefault="00F87261">
      <w:pPr>
        <w:pStyle w:val="Bibliography"/>
      </w:pPr>
      <w:bookmarkStart w:id="69" w:name="ref-heyard2024design"/>
      <w:bookmarkEnd w:id="64"/>
      <w:r>
        <w:t xml:space="preserve">9. </w:t>
      </w:r>
      <w:r>
        <w:tab/>
      </w:r>
      <w:proofErr w:type="spellStart"/>
      <w:r>
        <w:t>Heyard</w:t>
      </w:r>
      <w:proofErr w:type="spellEnd"/>
      <w:r>
        <w:t xml:space="preserve">, R., Held, L., Schneeweiss, S. &amp; Wang, S. V. </w:t>
      </w:r>
      <w:hyperlink r:id="rId20">
        <w:r>
          <w:rPr>
            <w:rStyle w:val="Hyperlink"/>
          </w:rPr>
          <w:t xml:space="preserve">Design differences and variation in results between </w:t>
        </w:r>
        <w:proofErr w:type="spellStart"/>
        <w:r>
          <w:rPr>
            <w:rStyle w:val="Hyperlink"/>
          </w:rPr>
          <w:t>randomised</w:t>
        </w:r>
        <w:proofErr w:type="spellEnd"/>
        <w:r>
          <w:rPr>
            <w:rStyle w:val="Hyperlink"/>
          </w:rPr>
          <w:t xml:space="preserve"> trials and non-</w:t>
        </w:r>
        <w:proofErr w:type="spellStart"/>
        <w:r>
          <w:rPr>
            <w:rStyle w:val="Hyperlink"/>
          </w:rPr>
          <w:t>randomised</w:t>
        </w:r>
        <w:proofErr w:type="spellEnd"/>
        <w:r>
          <w:rPr>
            <w:rStyle w:val="Hyperlink"/>
          </w:rPr>
          <w:t xml:space="preserve"> emulations: Meta-analysis of RCT-DUPLICATE data</w:t>
        </w:r>
      </w:hyperlink>
      <w:r>
        <w:t xml:space="preserve">. </w:t>
      </w:r>
      <w:r>
        <w:rPr>
          <w:i/>
          <w:iCs/>
        </w:rPr>
        <w:t>BMJ medicine</w:t>
      </w:r>
      <w:r>
        <w:t xml:space="preserve"> </w:t>
      </w:r>
      <w:r>
        <w:rPr>
          <w:b/>
          <w:bCs/>
        </w:rPr>
        <w:t>3</w:t>
      </w:r>
      <w:r>
        <w:t>, (2024).</w:t>
      </w:r>
    </w:p>
    <w:p w14:paraId="567BA6E6" w14:textId="77777777" w:rsidR="00C95B7F" w:rsidRDefault="00F87261">
      <w:pPr>
        <w:pStyle w:val="Bibliography"/>
      </w:pPr>
      <w:bookmarkStart w:id="70" w:name="ref-encoreFDA"/>
      <w:bookmarkEnd w:id="69"/>
      <w:r>
        <w:t xml:space="preserve">10. </w:t>
      </w:r>
      <w:r>
        <w:tab/>
        <w:t>Calibrating real-world evidence studies in oncology against randomized trials: ENCORE (last accessed 11/28/2024). (2024).at &lt;</w:t>
      </w:r>
      <w:hyperlink r:id="rId21">
        <w:r>
          <w:rPr>
            <w:rStyle w:val="Hyperlink"/>
          </w:rPr>
          <w:t>https://www.fda.gov/about-fda/oncology-center-excellence/calibrating-real-world-evidence-studies-oncology-against-randomized-trials-encore</w:t>
        </w:r>
      </w:hyperlink>
      <w:r>
        <w:t>&gt;</w:t>
      </w:r>
    </w:p>
    <w:p w14:paraId="4A6ED1C8" w14:textId="77777777" w:rsidR="00C95B7F" w:rsidRDefault="00F87261">
      <w:pPr>
        <w:pStyle w:val="Bibliography"/>
      </w:pPr>
      <w:bookmarkStart w:id="71" w:name="ref-rivera2024oncology"/>
      <w:bookmarkEnd w:id="70"/>
      <w:r>
        <w:t xml:space="preserve">11. </w:t>
      </w:r>
      <w:r>
        <w:tab/>
        <w:t xml:space="preserve">Rivera, D. R. </w:t>
      </w:r>
      <w:r>
        <w:rPr>
          <w:i/>
          <w:iCs/>
        </w:rPr>
        <w:t>et al.</w:t>
      </w:r>
      <w:r>
        <w:t xml:space="preserve"> The oncology QCARD initiative: Fostering efficient evaluation of initial real-world data proposals. </w:t>
      </w:r>
      <w:r>
        <w:rPr>
          <w:i/>
          <w:iCs/>
        </w:rPr>
        <w:t>Pharmacoepidemiology and Drug Safety</w:t>
      </w:r>
      <w:r>
        <w:t xml:space="preserve"> </w:t>
      </w:r>
      <w:r>
        <w:rPr>
          <w:b/>
          <w:bCs/>
        </w:rPr>
        <w:t>33</w:t>
      </w:r>
      <w:r>
        <w:t>, e5818 (2024).</w:t>
      </w:r>
    </w:p>
    <w:p w14:paraId="527474B9" w14:textId="77777777" w:rsidR="00C95B7F" w:rsidRDefault="00F87261">
      <w:pPr>
        <w:pStyle w:val="Bibliography"/>
      </w:pPr>
      <w:bookmarkStart w:id="72" w:name="ref-gatto2022structured"/>
      <w:bookmarkEnd w:id="71"/>
      <w:r>
        <w:t xml:space="preserve">12. </w:t>
      </w:r>
      <w:r>
        <w:tab/>
        <w:t xml:space="preserve">Gatto, N. M. </w:t>
      </w:r>
      <w:r>
        <w:rPr>
          <w:i/>
          <w:iCs/>
        </w:rPr>
        <w:t>et al.</w:t>
      </w:r>
      <w:r>
        <w:t xml:space="preserve"> The structured process to identify fit-for-purpose data: A data feasibility assessment framework. </w:t>
      </w:r>
      <w:r>
        <w:rPr>
          <w:i/>
          <w:iCs/>
        </w:rPr>
        <w:t>Clinical Pharmacology &amp; Therapeutics</w:t>
      </w:r>
      <w:r>
        <w:t xml:space="preserve"> </w:t>
      </w:r>
      <w:r>
        <w:rPr>
          <w:b/>
          <w:bCs/>
        </w:rPr>
        <w:t>111</w:t>
      </w:r>
      <w:r>
        <w:t>, 122–134 (2022).</w:t>
      </w:r>
    </w:p>
    <w:p w14:paraId="4CAA5FAD" w14:textId="77777777" w:rsidR="00C95B7F" w:rsidRDefault="00F87261">
      <w:pPr>
        <w:pStyle w:val="Bibliography"/>
      </w:pPr>
      <w:bookmarkStart w:id="73" w:name="ref-tasneem2012database"/>
      <w:bookmarkEnd w:id="72"/>
      <w:r>
        <w:t xml:space="preserve">13. </w:t>
      </w:r>
      <w:r>
        <w:tab/>
        <w:t xml:space="preserve">Tasneem, A. </w:t>
      </w:r>
      <w:r>
        <w:rPr>
          <w:i/>
          <w:iCs/>
        </w:rPr>
        <w:t>et al.</w:t>
      </w:r>
      <w:r>
        <w:t xml:space="preserve"> The database for aggregate analysis of </w:t>
      </w:r>
      <w:proofErr w:type="spellStart"/>
      <w:r>
        <w:t>ClinicalTrials</w:t>
      </w:r>
      <w:proofErr w:type="spellEnd"/>
      <w:r>
        <w:t xml:space="preserve">. Gov (AACT) and subsequent regrouping by clinical specialty. </w:t>
      </w:r>
      <w:proofErr w:type="spellStart"/>
      <w:r>
        <w:rPr>
          <w:i/>
          <w:iCs/>
        </w:rPr>
        <w:t>PloS</w:t>
      </w:r>
      <w:proofErr w:type="spellEnd"/>
      <w:r>
        <w:rPr>
          <w:i/>
          <w:iCs/>
        </w:rPr>
        <w:t xml:space="preserve"> one</w:t>
      </w:r>
      <w:r>
        <w:t xml:space="preserve"> </w:t>
      </w:r>
      <w:r>
        <w:rPr>
          <w:b/>
          <w:bCs/>
        </w:rPr>
        <w:t>7</w:t>
      </w:r>
      <w:r>
        <w:t>, e33677 (2012).</w:t>
      </w:r>
    </w:p>
    <w:p w14:paraId="4747FF66" w14:textId="77777777" w:rsidR="00C95B7F" w:rsidRDefault="00F87261">
      <w:pPr>
        <w:pStyle w:val="Bibliography"/>
      </w:pPr>
      <w:bookmarkStart w:id="74" w:name="ref-eisenhauer2009new"/>
      <w:bookmarkEnd w:id="73"/>
      <w:r w:rsidRPr="003274BD">
        <w:rPr>
          <w:lang w:val="de-DE"/>
          <w:rPrChange w:id="75" w:author="Janick Weberpals" w:date="2025-10-22T21:15:00Z" w16du:dateUtc="2025-10-22T19:15:00Z">
            <w:rPr/>
          </w:rPrChange>
        </w:rPr>
        <w:lastRenderedPageBreak/>
        <w:t xml:space="preserve">14. </w:t>
      </w:r>
      <w:r w:rsidRPr="003274BD">
        <w:rPr>
          <w:lang w:val="de-DE"/>
          <w:rPrChange w:id="76" w:author="Janick Weberpals" w:date="2025-10-22T21:15:00Z" w16du:dateUtc="2025-10-22T19:15:00Z">
            <w:rPr/>
          </w:rPrChange>
        </w:rPr>
        <w:tab/>
        <w:t xml:space="preserve">Eisenhauer, E. A. </w:t>
      </w:r>
      <w:r w:rsidRPr="003274BD">
        <w:rPr>
          <w:i/>
          <w:iCs/>
          <w:lang w:val="de-DE"/>
          <w:rPrChange w:id="77" w:author="Janick Weberpals" w:date="2025-10-22T21:15:00Z" w16du:dateUtc="2025-10-22T19:15:00Z">
            <w:rPr>
              <w:i/>
              <w:iCs/>
            </w:rPr>
          </w:rPrChange>
        </w:rPr>
        <w:t>et al.</w:t>
      </w:r>
      <w:r w:rsidRPr="003274BD">
        <w:rPr>
          <w:lang w:val="de-DE"/>
          <w:rPrChange w:id="78" w:author="Janick Weberpals" w:date="2025-10-22T21:15:00Z" w16du:dateUtc="2025-10-22T19:15:00Z">
            <w:rPr/>
          </w:rPrChange>
        </w:rPr>
        <w:t xml:space="preserve"> </w:t>
      </w:r>
      <w:r>
        <w:t xml:space="preserve">New response evaluation criteria in solid </w:t>
      </w:r>
      <w:proofErr w:type="spellStart"/>
      <w:r>
        <w:t>tumours</w:t>
      </w:r>
      <w:proofErr w:type="spellEnd"/>
      <w:r>
        <w:t xml:space="preserve">: Revised RECIST guideline (version 1.1). </w:t>
      </w:r>
      <w:r>
        <w:rPr>
          <w:i/>
          <w:iCs/>
        </w:rPr>
        <w:t>European journal of cancer</w:t>
      </w:r>
      <w:r>
        <w:t xml:space="preserve"> </w:t>
      </w:r>
      <w:r>
        <w:rPr>
          <w:b/>
          <w:bCs/>
        </w:rPr>
        <w:t>45</w:t>
      </w:r>
      <w:r>
        <w:t>, 228–247 (2009).</w:t>
      </w:r>
    </w:p>
    <w:p w14:paraId="6CB6D38E" w14:textId="3DFC1200" w:rsidR="00C95B7F" w:rsidRDefault="00F87261">
      <w:pPr>
        <w:pStyle w:val="Bibliography"/>
      </w:pPr>
      <w:bookmarkStart w:id="79" w:name="ref-ThanCCR"/>
      <w:bookmarkEnd w:id="74"/>
      <w:r>
        <w:t xml:space="preserve">15. </w:t>
      </w:r>
      <w:r>
        <w:tab/>
      </w:r>
      <w:r w:rsidRPr="003274BD">
        <w:rPr>
          <w:lang w:val="de-DE"/>
          <w:rPrChange w:id="80" w:author="Janick Weberpals" w:date="2025-10-22T21:15:00Z" w16du:dateUtc="2025-10-22T19:15:00Z">
            <w:rPr/>
          </w:rPrChange>
        </w:rPr>
        <w:t xml:space="preserve">Ton, T. G. N. </w:t>
      </w:r>
      <w:r w:rsidRPr="003274BD">
        <w:rPr>
          <w:i/>
          <w:iCs/>
          <w:lang w:val="de-DE"/>
          <w:rPrChange w:id="81" w:author="Janick Weberpals" w:date="2025-10-22T21:15:00Z" w16du:dateUtc="2025-10-22T19:15:00Z">
            <w:rPr>
              <w:i/>
              <w:iCs/>
            </w:rPr>
          </w:rPrChange>
        </w:rPr>
        <w:t>et al.</w:t>
      </w:r>
      <w:r w:rsidRPr="003274BD">
        <w:rPr>
          <w:lang w:val="de-DE"/>
          <w:rPrChange w:id="82" w:author="Janick Weberpals" w:date="2025-10-22T21:15:00Z" w16du:dateUtc="2025-10-22T19:15:00Z">
            <w:rPr/>
          </w:rPrChange>
        </w:rPr>
        <w:t xml:space="preserve"> </w:t>
      </w:r>
      <w:r>
        <w:fldChar w:fldCharType="begin"/>
      </w:r>
      <w:r w:rsidRPr="003274BD">
        <w:rPr>
          <w:lang w:val="de-DE"/>
          <w:rPrChange w:id="83" w:author="Janick Weberpals" w:date="2025-10-22T21:15:00Z" w16du:dateUtc="2025-10-22T19:15:00Z">
            <w:rPr/>
          </w:rPrChange>
        </w:rPr>
        <w:instrText>HYPERLINK "https://doi.org/10.1158/1078-0432.CCR-22-0471" \h</w:instrText>
      </w:r>
      <w:r>
        <w:fldChar w:fldCharType="separate"/>
      </w:r>
      <w:r>
        <w:rPr>
          <w:rStyle w:val="Hyperlink"/>
        </w:rPr>
        <w:t xml:space="preserve">Replication of overall survival, progression-free survival, and overall response in chemotherapy arms of </w:t>
      </w:r>
      <w:proofErr w:type="spellStart"/>
      <w:r>
        <w:rPr>
          <w:rStyle w:val="Hyperlink"/>
        </w:rPr>
        <w:t>nonâ</w:t>
      </w:r>
      <w:proofErr w:type="spellEnd"/>
      <w:del w:id="84" w:author="FDA cleared version (October 17, 2025)" w:date="2025-10-22T21:15:00Z" w16du:dateUtc="2025-10-22T19:15:00Z">
        <w:r w:rsidR="00000000">
          <w:rPr>
            <w:rStyle w:val="Hyperlink"/>
          </w:rPr>
          <w:delText></w:delText>
        </w:r>
      </w:del>
      <w:ins w:id="85" w:author="FDA cleared version (October 17, 2025)" w:date="2025-10-22T21:15:00Z" w16du:dateUtc="2025-10-22T19:15:00Z">
        <w:r>
          <w:rPr>
            <w:rStyle w:val="Hyperlink"/>
          </w:rPr>
          <w:t>“</w:t>
        </w:r>
      </w:ins>
      <w:r>
        <w:rPr>
          <w:rStyle w:val="Hyperlink"/>
        </w:rPr>
        <w:t>small cell lung cancer trials using real-world data</w:t>
      </w:r>
      <w:r>
        <w:fldChar w:fldCharType="end"/>
      </w:r>
      <w:r>
        <w:t xml:space="preserve">. </w:t>
      </w:r>
      <w:r>
        <w:rPr>
          <w:i/>
          <w:iCs/>
        </w:rPr>
        <w:t>Clinical Cancer Research</w:t>
      </w:r>
      <w:r>
        <w:t xml:space="preserve"> </w:t>
      </w:r>
      <w:r>
        <w:rPr>
          <w:b/>
          <w:bCs/>
        </w:rPr>
        <w:t>28</w:t>
      </w:r>
      <w:r>
        <w:t>, 2844–2853 (2022).</w:t>
      </w:r>
    </w:p>
    <w:p w14:paraId="7E5AECB4" w14:textId="77777777" w:rsidR="00C95B7F" w:rsidRDefault="00F87261">
      <w:pPr>
        <w:pStyle w:val="Bibliography"/>
      </w:pPr>
      <w:bookmarkStart w:id="86" w:name="ref-mckelvey2024evaluation"/>
      <w:bookmarkEnd w:id="79"/>
      <w:r>
        <w:t xml:space="preserve">16. </w:t>
      </w:r>
      <w:r>
        <w:tab/>
        <w:t xml:space="preserve">McKelvey, B. A. </w:t>
      </w:r>
      <w:r>
        <w:rPr>
          <w:i/>
          <w:iCs/>
        </w:rPr>
        <w:t>et al.</w:t>
      </w:r>
      <w:r>
        <w:t xml:space="preserve"> Evaluation of real-world tumor response derived from electronic health record data sources: A feasibility analysis in patients with metastatic non–small cell lung cancer treated with chemotherapy. </w:t>
      </w:r>
      <w:r>
        <w:rPr>
          <w:i/>
          <w:iCs/>
        </w:rPr>
        <w:t>JCO Clinical Cancer Informatics</w:t>
      </w:r>
      <w:r>
        <w:t xml:space="preserve"> </w:t>
      </w:r>
      <w:r>
        <w:rPr>
          <w:b/>
          <w:bCs/>
        </w:rPr>
        <w:t>8</w:t>
      </w:r>
      <w:r>
        <w:t>, e2400091 (2024).</w:t>
      </w:r>
    </w:p>
    <w:p w14:paraId="5A59B84E" w14:textId="77777777" w:rsidR="00C95B7F" w:rsidRDefault="00F87261">
      <w:pPr>
        <w:pStyle w:val="Bibliography"/>
      </w:pPr>
      <w:bookmarkStart w:id="87" w:name="ref-rwdRECIST"/>
      <w:bookmarkEnd w:id="86"/>
      <w:r>
        <w:t xml:space="preserve">17. </w:t>
      </w:r>
      <w:r>
        <w:tab/>
        <w:t xml:space="preserve">Chen, L. </w:t>
      </w:r>
      <w:r>
        <w:rPr>
          <w:i/>
          <w:iCs/>
        </w:rPr>
        <w:t>et al.</w:t>
      </w:r>
      <w:r>
        <w:t xml:space="preserve"> </w:t>
      </w:r>
      <w:hyperlink r:id="rId22">
        <w:r>
          <w:rPr>
            <w:rStyle w:val="Hyperlink"/>
          </w:rPr>
          <w:t>Comparison of response from RECIST1.1 and abstraction in real-world patients with lung cancer.</w:t>
        </w:r>
      </w:hyperlink>
      <w:r>
        <w:t xml:space="preserve"> </w:t>
      </w:r>
      <w:r>
        <w:rPr>
          <w:i/>
          <w:iCs/>
        </w:rPr>
        <w:t>Journal of Clinical Oncology</w:t>
      </w:r>
      <w:r>
        <w:t xml:space="preserve"> </w:t>
      </w:r>
      <w:r>
        <w:rPr>
          <w:b/>
          <w:bCs/>
        </w:rPr>
        <w:t>41</w:t>
      </w:r>
      <w:r>
        <w:t>, e21194–e21194 (2023).</w:t>
      </w:r>
    </w:p>
    <w:p w14:paraId="370551D1" w14:textId="77777777" w:rsidR="00C95B7F" w:rsidRDefault="00F87261">
      <w:pPr>
        <w:pStyle w:val="Bibliography"/>
      </w:pPr>
      <w:bookmarkStart w:id="88" w:name="ref-rivera2022friends"/>
      <w:bookmarkEnd w:id="87"/>
      <w:r>
        <w:t xml:space="preserve">18. </w:t>
      </w:r>
      <w:r>
        <w:tab/>
        <w:t xml:space="preserve">Rivera, D. R. </w:t>
      </w:r>
      <w:r>
        <w:rPr>
          <w:i/>
          <w:iCs/>
        </w:rPr>
        <w:t>et al.</w:t>
      </w:r>
      <w:r>
        <w:t xml:space="preserve"> The friends of cancer research real-world data collaboration pilot 2.0: Methodological recommendations from oncology case studies. </w:t>
      </w:r>
      <w:r>
        <w:rPr>
          <w:i/>
          <w:iCs/>
        </w:rPr>
        <w:t>Clinical Pharmacology &amp; Therapeutics</w:t>
      </w:r>
      <w:r>
        <w:t xml:space="preserve"> </w:t>
      </w:r>
      <w:r>
        <w:rPr>
          <w:b/>
          <w:bCs/>
        </w:rPr>
        <w:t>111</w:t>
      </w:r>
      <w:r>
        <w:t>, 283–292 (2022).</w:t>
      </w:r>
    </w:p>
    <w:p w14:paraId="38A701C2" w14:textId="77777777" w:rsidR="00C95B7F" w:rsidRDefault="00F87261">
      <w:pPr>
        <w:pStyle w:val="Bibliography"/>
      </w:pPr>
      <w:bookmarkStart w:id="89" w:name="ref-ackerman2024measurement"/>
      <w:bookmarkEnd w:id="88"/>
      <w:r>
        <w:t xml:space="preserve">19. </w:t>
      </w:r>
      <w:r>
        <w:tab/>
        <w:t xml:space="preserve">Ackerman, B. </w:t>
      </w:r>
      <w:r>
        <w:rPr>
          <w:i/>
          <w:iCs/>
        </w:rPr>
        <w:t>et al.</w:t>
      </w:r>
      <w:r>
        <w:t xml:space="preserve"> Measurement error and bias in real-world oncology endpoints when constructing external control arms. </w:t>
      </w:r>
      <w:r>
        <w:rPr>
          <w:i/>
          <w:iCs/>
        </w:rPr>
        <w:t>Frontiers in Drug Safety and Regulation</w:t>
      </w:r>
      <w:r>
        <w:t xml:space="preserve"> </w:t>
      </w:r>
      <w:r>
        <w:rPr>
          <w:b/>
          <w:bCs/>
        </w:rPr>
        <w:t>4</w:t>
      </w:r>
      <w:r>
        <w:t>, 1423493 (2024).</w:t>
      </w:r>
    </w:p>
    <w:p w14:paraId="7993BBF4" w14:textId="77777777" w:rsidR="00C95B7F" w:rsidRDefault="00F87261">
      <w:pPr>
        <w:pStyle w:val="Bibliography"/>
      </w:pPr>
      <w:bookmarkStart w:id="90" w:name="ref-nikolakopoulou2014interpret"/>
      <w:bookmarkEnd w:id="89"/>
      <w:r>
        <w:t xml:space="preserve">20. </w:t>
      </w:r>
      <w:r>
        <w:tab/>
        <w:t xml:space="preserve">Nikolakopoulou, A., Mavridis, D. &amp; Salanti, G. How to interpret meta-analysis models: Fixed effect and random effects meta-analyses. </w:t>
      </w:r>
      <w:r>
        <w:rPr>
          <w:i/>
          <w:iCs/>
        </w:rPr>
        <w:t>BMJ Ment Health</w:t>
      </w:r>
      <w:r>
        <w:t xml:space="preserve"> </w:t>
      </w:r>
      <w:r>
        <w:rPr>
          <w:b/>
          <w:bCs/>
        </w:rPr>
        <w:t>17</w:t>
      </w:r>
      <w:r>
        <w:t>, 64–64 (2014).</w:t>
      </w:r>
    </w:p>
    <w:p w14:paraId="0627F7E8" w14:textId="77777777" w:rsidR="00C95B7F" w:rsidRDefault="00F87261">
      <w:pPr>
        <w:pStyle w:val="Bibliography"/>
      </w:pPr>
      <w:bookmarkStart w:id="91" w:name="ref-wang2022harmonized"/>
      <w:bookmarkEnd w:id="90"/>
      <w:r>
        <w:t xml:space="preserve">21. </w:t>
      </w:r>
      <w:r>
        <w:tab/>
        <w:t xml:space="preserve">Wang, S. V. </w:t>
      </w:r>
      <w:r>
        <w:rPr>
          <w:i/>
          <w:iCs/>
        </w:rPr>
        <w:t>et al.</w:t>
      </w:r>
      <w:r>
        <w:t xml:space="preserve"> </w:t>
      </w:r>
      <w:hyperlink r:id="rId23">
        <w:proofErr w:type="spellStart"/>
        <w:r>
          <w:rPr>
            <w:rStyle w:val="Hyperlink"/>
          </w:rPr>
          <w:t>HARmonized</w:t>
        </w:r>
        <w:proofErr w:type="spellEnd"/>
        <w:r>
          <w:rPr>
            <w:rStyle w:val="Hyperlink"/>
          </w:rPr>
          <w:t xml:space="preserve"> protocol template to enhance reproducibility of hypothesis evaluating real-world evidence studies on treatment effects: A good practices report of a joint ISPE/ISPOR task force</w:t>
        </w:r>
      </w:hyperlink>
      <w:r>
        <w:t xml:space="preserve">. </w:t>
      </w:r>
      <w:r>
        <w:rPr>
          <w:i/>
          <w:iCs/>
        </w:rPr>
        <w:t>Value in Health</w:t>
      </w:r>
      <w:r>
        <w:t xml:space="preserve"> </w:t>
      </w:r>
      <w:r>
        <w:rPr>
          <w:b/>
          <w:bCs/>
        </w:rPr>
        <w:t>25</w:t>
      </w:r>
      <w:r>
        <w:t>, 1663–1672 (2022).</w:t>
      </w:r>
    </w:p>
    <w:p w14:paraId="3AFABC59" w14:textId="77777777" w:rsidR="00C95B7F" w:rsidRDefault="00F87261">
      <w:pPr>
        <w:pStyle w:val="Bibliography"/>
      </w:pPr>
      <w:bookmarkStart w:id="92" w:name="ref-guidelinegeneral"/>
      <w:bookmarkEnd w:id="91"/>
      <w:r>
        <w:t xml:space="preserve">22. </w:t>
      </w:r>
      <w:r>
        <w:tab/>
        <w:t xml:space="preserve">ICH guideline. General principles on plan, design and analysis of </w:t>
      </w:r>
      <w:proofErr w:type="spellStart"/>
      <w:r>
        <w:t>pharmacoepidemiological</w:t>
      </w:r>
      <w:proofErr w:type="spellEnd"/>
      <w:r>
        <w:t xml:space="preserve"> studies that utilize real-world data for safety assessment of medicines M14. Available from: Https://database.ich.org/sites/default/files/ICH_M14_Step3_DraftGuideline_2024_0521.pdf (last accessed 01/07/2025). </w:t>
      </w:r>
    </w:p>
    <w:p w14:paraId="57485BDB" w14:textId="77777777" w:rsidR="00C95B7F" w:rsidRDefault="00F87261">
      <w:pPr>
        <w:pStyle w:val="Bibliography"/>
      </w:pPr>
      <w:bookmarkStart w:id="93" w:name="ref-hernan2022target"/>
      <w:bookmarkEnd w:id="92"/>
      <w:r>
        <w:t xml:space="preserve">23. </w:t>
      </w:r>
      <w:r>
        <w:tab/>
        <w:t xml:space="preserve">Hernán, M. A., Wang, W. &amp; Leaf, D. E. Target trial emulation: A framework for causal inference from observational data. </w:t>
      </w:r>
      <w:r>
        <w:rPr>
          <w:i/>
          <w:iCs/>
        </w:rPr>
        <w:t>Jama</w:t>
      </w:r>
      <w:r>
        <w:t xml:space="preserve"> </w:t>
      </w:r>
      <w:r>
        <w:rPr>
          <w:b/>
          <w:bCs/>
        </w:rPr>
        <w:t>328</w:t>
      </w:r>
      <w:r>
        <w:t>, 2446–2447 (2022).</w:t>
      </w:r>
    </w:p>
    <w:p w14:paraId="76A6F5E7" w14:textId="77777777" w:rsidR="00C95B7F" w:rsidRDefault="00F87261">
      <w:pPr>
        <w:pStyle w:val="Bibliography"/>
      </w:pPr>
      <w:bookmarkStart w:id="94" w:name="ref-hernan2016specifying"/>
      <w:bookmarkEnd w:id="93"/>
      <w:r>
        <w:t xml:space="preserve">24. </w:t>
      </w:r>
      <w:r>
        <w:tab/>
      </w:r>
      <w:r w:rsidRPr="003274BD">
        <w:rPr>
          <w:lang w:val="de-DE"/>
          <w:rPrChange w:id="95" w:author="Janick Weberpals" w:date="2025-10-22T21:15:00Z" w16du:dateUtc="2025-10-22T19:15:00Z">
            <w:rPr/>
          </w:rPrChange>
        </w:rPr>
        <w:t xml:space="preserve">Hernán, M. A., Sauer, B. C., </w:t>
      </w:r>
      <w:proofErr w:type="spellStart"/>
      <w:r w:rsidRPr="003274BD">
        <w:rPr>
          <w:lang w:val="de-DE"/>
          <w:rPrChange w:id="96" w:author="Janick Weberpals" w:date="2025-10-22T21:15:00Z" w16du:dateUtc="2025-10-22T19:15:00Z">
            <w:rPr/>
          </w:rPrChange>
        </w:rPr>
        <w:t>Hernández-Dı́az</w:t>
      </w:r>
      <w:proofErr w:type="spellEnd"/>
      <w:r w:rsidRPr="003274BD">
        <w:rPr>
          <w:lang w:val="de-DE"/>
          <w:rPrChange w:id="97" w:author="Janick Weberpals" w:date="2025-10-22T21:15:00Z" w16du:dateUtc="2025-10-22T19:15:00Z">
            <w:rPr/>
          </w:rPrChange>
        </w:rPr>
        <w:t xml:space="preserve">, S., Platt, R. &amp; </w:t>
      </w:r>
      <w:proofErr w:type="spellStart"/>
      <w:r w:rsidRPr="003274BD">
        <w:rPr>
          <w:lang w:val="de-DE"/>
          <w:rPrChange w:id="98" w:author="Janick Weberpals" w:date="2025-10-22T21:15:00Z" w16du:dateUtc="2025-10-22T19:15:00Z">
            <w:rPr/>
          </w:rPrChange>
        </w:rPr>
        <w:t>Shrier</w:t>
      </w:r>
      <w:proofErr w:type="spellEnd"/>
      <w:r w:rsidRPr="003274BD">
        <w:rPr>
          <w:lang w:val="de-DE"/>
          <w:rPrChange w:id="99" w:author="Janick Weberpals" w:date="2025-10-22T21:15:00Z" w16du:dateUtc="2025-10-22T19:15:00Z">
            <w:rPr/>
          </w:rPrChange>
        </w:rPr>
        <w:t xml:space="preserve">, I. </w:t>
      </w:r>
      <w:r>
        <w:fldChar w:fldCharType="begin"/>
      </w:r>
      <w:r w:rsidRPr="003274BD">
        <w:rPr>
          <w:lang w:val="de-DE"/>
          <w:rPrChange w:id="100" w:author="Janick Weberpals" w:date="2025-10-22T21:15:00Z" w16du:dateUtc="2025-10-22T19:15:00Z">
            <w:rPr/>
          </w:rPrChange>
        </w:rPr>
        <w:instrText>HYPERLINK "https://doi.org/10.1016/j.jclinepi.2016.04.014" \h</w:instrText>
      </w:r>
      <w:r>
        <w:fldChar w:fldCharType="separate"/>
      </w:r>
      <w:r>
        <w:rPr>
          <w:rStyle w:val="Hyperlink"/>
        </w:rPr>
        <w:t>Specifying a target trial prevents immortal time bias and other self-inflicted injuries in observational analyses</w:t>
      </w:r>
      <w:r>
        <w:fldChar w:fldCharType="end"/>
      </w:r>
      <w:r>
        <w:t xml:space="preserve">. </w:t>
      </w:r>
      <w:r>
        <w:rPr>
          <w:i/>
          <w:iCs/>
        </w:rPr>
        <w:t>Journal of clinical epidemiology</w:t>
      </w:r>
      <w:r>
        <w:t xml:space="preserve"> </w:t>
      </w:r>
      <w:r>
        <w:rPr>
          <w:b/>
          <w:bCs/>
        </w:rPr>
        <w:t>79</w:t>
      </w:r>
      <w:r>
        <w:t>, 70–75 (2016).</w:t>
      </w:r>
    </w:p>
    <w:p w14:paraId="3656DDD7" w14:textId="77777777" w:rsidR="00C95B7F" w:rsidRDefault="00F87261">
      <w:pPr>
        <w:pStyle w:val="Bibliography"/>
      </w:pPr>
      <w:bookmarkStart w:id="101" w:name="ref-rufibach2018"/>
      <w:bookmarkEnd w:id="94"/>
      <w:r>
        <w:lastRenderedPageBreak/>
        <w:t xml:space="preserve">25. </w:t>
      </w:r>
      <w:r>
        <w:tab/>
      </w:r>
      <w:proofErr w:type="spellStart"/>
      <w:r>
        <w:t>Rufibach</w:t>
      </w:r>
      <w:proofErr w:type="spellEnd"/>
      <w:r>
        <w:t xml:space="preserve">, K. </w:t>
      </w:r>
      <w:hyperlink r:id="rId24">
        <w:r>
          <w:rPr>
            <w:rStyle w:val="Hyperlink"/>
          </w:rPr>
          <w:t xml:space="preserve">Treatment effect quantification for time-to-event </w:t>
        </w:r>
        <w:proofErr w:type="spellStart"/>
        <w:r>
          <w:rPr>
            <w:rStyle w:val="Hyperlink"/>
          </w:rPr>
          <w:t>endpointsEstimands</w:t>
        </w:r>
        <w:proofErr w:type="spellEnd"/>
        <w:r>
          <w:rPr>
            <w:rStyle w:val="Hyperlink"/>
          </w:rPr>
          <w:t>, analysis strategies, and beyond</w:t>
        </w:r>
      </w:hyperlink>
      <w:r>
        <w:t xml:space="preserve">. </w:t>
      </w:r>
      <w:r>
        <w:rPr>
          <w:i/>
          <w:iCs/>
        </w:rPr>
        <w:t>Pharmaceutical Statistics</w:t>
      </w:r>
      <w:r>
        <w:t xml:space="preserve"> </w:t>
      </w:r>
      <w:r>
        <w:rPr>
          <w:b/>
          <w:bCs/>
        </w:rPr>
        <w:t>18</w:t>
      </w:r>
      <w:r>
        <w:t>, 145–165 (2018).</w:t>
      </w:r>
    </w:p>
    <w:p w14:paraId="016DDF59" w14:textId="77777777" w:rsidR="00C95B7F" w:rsidRDefault="00F87261">
      <w:pPr>
        <w:pStyle w:val="Bibliography"/>
      </w:pPr>
      <w:bookmarkStart w:id="102" w:name="ref-manitz2022estimands"/>
      <w:bookmarkEnd w:id="101"/>
      <w:r>
        <w:t xml:space="preserve">26. </w:t>
      </w:r>
      <w:r>
        <w:tab/>
      </w:r>
      <w:proofErr w:type="spellStart"/>
      <w:r>
        <w:t>Manitz</w:t>
      </w:r>
      <w:proofErr w:type="spellEnd"/>
      <w:r>
        <w:t xml:space="preserve">, J. </w:t>
      </w:r>
      <w:r>
        <w:rPr>
          <w:i/>
          <w:iCs/>
        </w:rPr>
        <w:t>et al.</w:t>
      </w:r>
      <w:r>
        <w:t xml:space="preserve"> </w:t>
      </w:r>
      <w:proofErr w:type="spellStart"/>
      <w:r>
        <w:t>Estimands</w:t>
      </w:r>
      <w:proofErr w:type="spellEnd"/>
      <w:r>
        <w:t xml:space="preserve"> for overall survival in clinical trials with treatment switching in oncology. </w:t>
      </w:r>
      <w:r>
        <w:rPr>
          <w:i/>
          <w:iCs/>
        </w:rPr>
        <w:t>Pharmaceutical Statistics</w:t>
      </w:r>
      <w:r>
        <w:t xml:space="preserve"> </w:t>
      </w:r>
      <w:r>
        <w:rPr>
          <w:b/>
          <w:bCs/>
        </w:rPr>
        <w:t>21</w:t>
      </w:r>
      <w:r>
        <w:t>, 150–162 (2022).</w:t>
      </w:r>
    </w:p>
    <w:p w14:paraId="0170C84A" w14:textId="77777777" w:rsidR="00C95B7F" w:rsidRDefault="00F87261">
      <w:pPr>
        <w:pStyle w:val="Bibliography"/>
      </w:pPr>
      <w:bookmarkStart w:id="103" w:name="ref-meyer2020open"/>
      <w:bookmarkEnd w:id="102"/>
      <w:r>
        <w:t xml:space="preserve">27. </w:t>
      </w:r>
      <w:r>
        <w:tab/>
        <w:t xml:space="preserve">Meyer, A.-M., Davies, J., Taylor, M. &amp; </w:t>
      </w:r>
      <w:proofErr w:type="spellStart"/>
      <w:r>
        <w:t>Fruechtenicht</w:t>
      </w:r>
      <w:proofErr w:type="spellEnd"/>
      <w:r>
        <w:t xml:space="preserve">, C. Open cohorts and ghost-time bias in real world data. In </w:t>
      </w:r>
      <w:r>
        <w:rPr>
          <w:i/>
          <w:iCs/>
        </w:rPr>
        <w:t>PHARMACOEPIDEMIOLOGY AND DRUG SAFETY</w:t>
      </w:r>
      <w:r>
        <w:t xml:space="preserve"> </w:t>
      </w:r>
      <w:r>
        <w:rPr>
          <w:b/>
          <w:bCs/>
        </w:rPr>
        <w:t>29</w:t>
      </w:r>
      <w:r>
        <w:t>, 426–426 (WILEY 111 RIVER ST, HOBOKEN 07030-5774, NJ USA, 2020).</w:t>
      </w:r>
    </w:p>
    <w:p w14:paraId="41FF0372" w14:textId="77777777" w:rsidR="00C95B7F" w:rsidRDefault="00F87261">
      <w:pPr>
        <w:pStyle w:val="Bibliography"/>
      </w:pPr>
      <w:bookmarkStart w:id="104" w:name="ref-austin2009balance"/>
      <w:bookmarkEnd w:id="103"/>
      <w:r>
        <w:t xml:space="preserve">28. </w:t>
      </w:r>
      <w:r>
        <w:tab/>
        <w:t xml:space="preserve">Austin, P. C. Balance diagnostics for comparing the distribution of baseline covariates between treatment groups in propensity-score matched samples. </w:t>
      </w:r>
      <w:r>
        <w:rPr>
          <w:i/>
          <w:iCs/>
        </w:rPr>
        <w:t>Statistics in medicine</w:t>
      </w:r>
      <w:r>
        <w:t xml:space="preserve"> </w:t>
      </w:r>
      <w:r>
        <w:rPr>
          <w:b/>
          <w:bCs/>
        </w:rPr>
        <w:t>28</w:t>
      </w:r>
      <w:r>
        <w:t>, 3083–3107 (2009).</w:t>
      </w:r>
    </w:p>
    <w:p w14:paraId="431BBA84" w14:textId="77777777" w:rsidR="00C95B7F" w:rsidRDefault="00F87261">
      <w:pPr>
        <w:pStyle w:val="Bibliography"/>
      </w:pPr>
      <w:bookmarkStart w:id="105" w:name="ref-hernan2022causal"/>
      <w:bookmarkEnd w:id="104"/>
      <w:r>
        <w:t xml:space="preserve">29. </w:t>
      </w:r>
      <w:r>
        <w:tab/>
        <w:t xml:space="preserve">Hernán, M. A. Causal analyses of existing databases: No power calculations required. </w:t>
      </w:r>
      <w:r>
        <w:rPr>
          <w:i/>
          <w:iCs/>
        </w:rPr>
        <w:t>Journal of clinical epidemiology</w:t>
      </w:r>
      <w:r>
        <w:t xml:space="preserve"> </w:t>
      </w:r>
      <w:r>
        <w:rPr>
          <w:b/>
          <w:bCs/>
        </w:rPr>
        <w:t>144</w:t>
      </w:r>
      <w:r>
        <w:t>, 203–205 (2022).</w:t>
      </w:r>
    </w:p>
    <w:p w14:paraId="2A9A299C" w14:textId="77777777" w:rsidR="00C95B7F" w:rsidRDefault="00F87261">
      <w:pPr>
        <w:pStyle w:val="Bibliography"/>
      </w:pPr>
      <w:bookmarkStart w:id="106" w:name="ref-schoenfeld1981asymptotic"/>
      <w:bookmarkEnd w:id="105"/>
      <w:r>
        <w:t xml:space="preserve">30. </w:t>
      </w:r>
      <w:r>
        <w:tab/>
        <w:t xml:space="preserve">Schoenfeld, D. The asymptotic properties of nonparametric tests for comparing survival distributions. </w:t>
      </w:r>
      <w:proofErr w:type="spellStart"/>
      <w:r>
        <w:rPr>
          <w:i/>
          <w:iCs/>
        </w:rPr>
        <w:t>Biometrika</w:t>
      </w:r>
      <w:proofErr w:type="spellEnd"/>
      <w:r>
        <w:t xml:space="preserve"> </w:t>
      </w:r>
      <w:r>
        <w:rPr>
          <w:b/>
          <w:bCs/>
        </w:rPr>
        <w:t>68</w:t>
      </w:r>
      <w:r>
        <w:t>, 316–319 (1981).</w:t>
      </w:r>
    </w:p>
    <w:p w14:paraId="3547270C" w14:textId="77777777" w:rsidR="00C95B7F" w:rsidRDefault="00F87261">
      <w:pPr>
        <w:pStyle w:val="Bibliography"/>
      </w:pPr>
      <w:bookmarkStart w:id="107" w:name="ref-franklin2020nonrandomized"/>
      <w:bookmarkEnd w:id="106"/>
      <w:r>
        <w:t xml:space="preserve">31. </w:t>
      </w:r>
      <w:r>
        <w:tab/>
        <w:t xml:space="preserve">Franklin, J. M. </w:t>
      </w:r>
      <w:r>
        <w:rPr>
          <w:i/>
          <w:iCs/>
        </w:rPr>
        <w:t>et al.</w:t>
      </w:r>
      <w:r>
        <w:t xml:space="preserve"> Nonrandomized real-world evidence to support regulatory decision making: Process for a randomized trial replication project. </w:t>
      </w:r>
      <w:r>
        <w:rPr>
          <w:i/>
          <w:iCs/>
        </w:rPr>
        <w:t>Clinical Pharmacology &amp; Therapeutics</w:t>
      </w:r>
      <w:r>
        <w:t xml:space="preserve"> </w:t>
      </w:r>
      <w:r>
        <w:rPr>
          <w:b/>
          <w:bCs/>
        </w:rPr>
        <w:t>107</w:t>
      </w:r>
      <w:r>
        <w:t>, 817–826 (2020).</w:t>
      </w:r>
    </w:p>
    <w:p w14:paraId="557170D6" w14:textId="77777777" w:rsidR="00C95B7F" w:rsidRDefault="00F87261">
      <w:pPr>
        <w:pStyle w:val="Bibliography"/>
      </w:pPr>
      <w:bookmarkStart w:id="108" w:name="ref-schneeweiss2019graphical"/>
      <w:bookmarkEnd w:id="107"/>
      <w:r>
        <w:t xml:space="preserve">32. </w:t>
      </w:r>
      <w:r>
        <w:tab/>
        <w:t xml:space="preserve">Schneeweiss, S. </w:t>
      </w:r>
      <w:r>
        <w:rPr>
          <w:i/>
          <w:iCs/>
        </w:rPr>
        <w:t>et al.</w:t>
      </w:r>
      <w:r>
        <w:t xml:space="preserve"> Graphical depiction of longitudinal study designs in health care databases. </w:t>
      </w:r>
      <w:r>
        <w:rPr>
          <w:i/>
          <w:iCs/>
        </w:rPr>
        <w:t>Annals of internal medicine</w:t>
      </w:r>
      <w:r>
        <w:t xml:space="preserve"> </w:t>
      </w:r>
      <w:r>
        <w:rPr>
          <w:b/>
          <w:bCs/>
        </w:rPr>
        <w:t>170</w:t>
      </w:r>
      <w:r>
        <w:t>, 398–406 (2019).</w:t>
      </w:r>
    </w:p>
    <w:p w14:paraId="022E5EA1" w14:textId="77777777" w:rsidR="00C95B7F" w:rsidRDefault="00F87261">
      <w:pPr>
        <w:pStyle w:val="Bibliography"/>
      </w:pPr>
      <w:bookmarkStart w:id="109" w:name="ref-rubin1976inference"/>
      <w:bookmarkEnd w:id="108"/>
      <w:r>
        <w:t xml:space="preserve">33. </w:t>
      </w:r>
      <w:r>
        <w:tab/>
        <w:t xml:space="preserve">Rubin, D. B. Inference and missing data. </w:t>
      </w:r>
      <w:proofErr w:type="spellStart"/>
      <w:r>
        <w:rPr>
          <w:i/>
          <w:iCs/>
        </w:rPr>
        <w:t>Biometrika</w:t>
      </w:r>
      <w:proofErr w:type="spellEnd"/>
      <w:r>
        <w:t xml:space="preserve"> </w:t>
      </w:r>
      <w:r>
        <w:rPr>
          <w:b/>
          <w:bCs/>
        </w:rPr>
        <w:t>63</w:t>
      </w:r>
      <w:r>
        <w:t>, 581–592 (1976).</w:t>
      </w:r>
    </w:p>
    <w:p w14:paraId="102BBBEE" w14:textId="77777777" w:rsidR="00C95B7F" w:rsidRDefault="00F87261">
      <w:pPr>
        <w:pStyle w:val="Bibliography"/>
      </w:pPr>
      <w:bookmarkStart w:id="110" w:name="ref-weberpals2024smdi"/>
      <w:bookmarkEnd w:id="109"/>
      <w:r>
        <w:t xml:space="preserve">34. </w:t>
      </w:r>
      <w:r>
        <w:tab/>
        <w:t xml:space="preserve">Weberpals, J. </w:t>
      </w:r>
      <w:r>
        <w:rPr>
          <w:i/>
          <w:iCs/>
        </w:rPr>
        <w:t>et al.</w:t>
      </w:r>
      <w:r>
        <w:t xml:space="preserve"> </w:t>
      </w:r>
      <w:proofErr w:type="spellStart"/>
      <w:r>
        <w:t>Smdi</w:t>
      </w:r>
      <w:proofErr w:type="spellEnd"/>
      <w:r>
        <w:t xml:space="preserve">: An r package to perform structural missing data investigations on partially observed confounders in real-world evidence studies. </w:t>
      </w:r>
      <w:r>
        <w:rPr>
          <w:i/>
          <w:iCs/>
        </w:rPr>
        <w:t>JAMIA open</w:t>
      </w:r>
      <w:r>
        <w:t xml:space="preserve"> </w:t>
      </w:r>
      <w:r>
        <w:rPr>
          <w:b/>
          <w:bCs/>
        </w:rPr>
        <w:t>7</w:t>
      </w:r>
      <w:r>
        <w:t>, ooae008 (2024).</w:t>
      </w:r>
    </w:p>
    <w:p w14:paraId="15C00D43" w14:textId="77777777" w:rsidR="00C95B7F" w:rsidRDefault="00F87261">
      <w:pPr>
        <w:pStyle w:val="Bibliography"/>
      </w:pPr>
      <w:bookmarkStart w:id="111" w:name="ref-weberpals2024"/>
      <w:bookmarkEnd w:id="110"/>
      <w:r>
        <w:t xml:space="preserve">35. </w:t>
      </w:r>
      <w:r>
        <w:tab/>
        <w:t xml:space="preserve">Weberpals, J. </w:t>
      </w:r>
      <w:r>
        <w:rPr>
          <w:i/>
          <w:iCs/>
        </w:rPr>
        <w:t>et al.</w:t>
      </w:r>
      <w:r>
        <w:t xml:space="preserve"> </w:t>
      </w:r>
      <w:hyperlink r:id="rId25">
        <w:r>
          <w:rPr>
            <w:rStyle w:val="Hyperlink"/>
          </w:rPr>
          <w:t>A principled approach to characterize and analyze partially observed confounder data from electronic health records</w:t>
        </w:r>
      </w:hyperlink>
      <w:r>
        <w:t xml:space="preserve">. </w:t>
      </w:r>
      <w:r>
        <w:rPr>
          <w:i/>
          <w:iCs/>
        </w:rPr>
        <w:t>Clinical Epidemiology</w:t>
      </w:r>
      <w:r>
        <w:t xml:space="preserve"> </w:t>
      </w:r>
      <w:r>
        <w:rPr>
          <w:b/>
          <w:bCs/>
        </w:rPr>
        <w:t>16</w:t>
      </w:r>
      <w:r>
        <w:t>, 329–343 (2024).</w:t>
      </w:r>
    </w:p>
    <w:p w14:paraId="628A8FEC" w14:textId="77777777" w:rsidR="00C95B7F" w:rsidRDefault="00F87261">
      <w:pPr>
        <w:pStyle w:val="Bibliography"/>
      </w:pPr>
      <w:bookmarkStart w:id="112" w:name="ref-moreno2018canonical"/>
      <w:bookmarkEnd w:id="111"/>
      <w:r>
        <w:t xml:space="preserve">36. </w:t>
      </w:r>
      <w:r>
        <w:tab/>
        <w:t xml:space="preserve">Moreno-Betancur, M. </w:t>
      </w:r>
      <w:r>
        <w:rPr>
          <w:i/>
          <w:iCs/>
        </w:rPr>
        <w:t>et al.</w:t>
      </w:r>
      <w:r>
        <w:t xml:space="preserve"> Canonical causal diagrams to guide the treatment of missing data in epidemiologic studies. </w:t>
      </w:r>
      <w:r>
        <w:rPr>
          <w:i/>
          <w:iCs/>
        </w:rPr>
        <w:t>American journal of epidemiology</w:t>
      </w:r>
      <w:r>
        <w:t xml:space="preserve"> </w:t>
      </w:r>
      <w:r>
        <w:rPr>
          <w:b/>
          <w:bCs/>
        </w:rPr>
        <w:t>187</w:t>
      </w:r>
      <w:r>
        <w:t>, 2705–2715 (2018).</w:t>
      </w:r>
    </w:p>
    <w:p w14:paraId="6BCD43D3" w14:textId="77777777" w:rsidR="00C95B7F" w:rsidRDefault="00F87261">
      <w:pPr>
        <w:pStyle w:val="Bibliography"/>
      </w:pPr>
      <w:bookmarkStart w:id="113" w:name="ref-tompsett2018use"/>
      <w:bookmarkEnd w:id="112"/>
      <w:r>
        <w:t xml:space="preserve">37. </w:t>
      </w:r>
      <w:r>
        <w:tab/>
        <w:t xml:space="preserve">Tompsett, D. M., Leacy, F., Moreno-Betancur, M., Heron, J. &amp; White, I. R. On the use of the not-at-random fully conditional specification (NARFCS) procedure in practice. </w:t>
      </w:r>
      <w:r>
        <w:rPr>
          <w:i/>
          <w:iCs/>
        </w:rPr>
        <w:t>Statistics in medicine</w:t>
      </w:r>
      <w:r>
        <w:t xml:space="preserve"> </w:t>
      </w:r>
      <w:r>
        <w:rPr>
          <w:b/>
          <w:bCs/>
        </w:rPr>
        <w:t>37</w:t>
      </w:r>
      <w:r>
        <w:t>, 2338–2353 (2018).</w:t>
      </w:r>
    </w:p>
    <w:p w14:paraId="4B72CE0D" w14:textId="77777777" w:rsidR="00C95B7F" w:rsidRDefault="00F87261">
      <w:pPr>
        <w:pStyle w:val="Bibliography"/>
      </w:pPr>
      <w:bookmarkStart w:id="114" w:name="ref-weberpals2024hdmi"/>
      <w:bookmarkEnd w:id="113"/>
      <w:r>
        <w:t xml:space="preserve">38. </w:t>
      </w:r>
      <w:r>
        <w:tab/>
        <w:t xml:space="preserve">Weberpals, J. </w:t>
      </w:r>
      <w:r>
        <w:rPr>
          <w:i/>
          <w:iCs/>
        </w:rPr>
        <w:t>et al.</w:t>
      </w:r>
      <w:r>
        <w:t xml:space="preserve"> High-dimensional multiple imputation (HDMI) for partially observed confounders including natural language processing-derived auxiliary covariates. </w:t>
      </w:r>
      <w:r>
        <w:rPr>
          <w:i/>
          <w:iCs/>
        </w:rPr>
        <w:t>American Journal of Epidemiology</w:t>
      </w:r>
      <w:r>
        <w:t xml:space="preserve"> (2025).at &lt;</w:t>
      </w:r>
      <w:hyperlink r:id="rId26">
        <w:r>
          <w:rPr>
            <w:rStyle w:val="Hyperlink"/>
          </w:rPr>
          <w:t>https://arxiv.org/abs/2405.10925</w:t>
        </w:r>
      </w:hyperlink>
      <w:r>
        <w:t>&gt;</w:t>
      </w:r>
    </w:p>
    <w:p w14:paraId="53EDA702" w14:textId="77777777" w:rsidR="00C95B7F" w:rsidRDefault="00F87261">
      <w:pPr>
        <w:pStyle w:val="Bibliography"/>
      </w:pPr>
      <w:bookmarkStart w:id="115" w:name="ref-Shaw2024"/>
      <w:bookmarkEnd w:id="114"/>
      <w:r>
        <w:lastRenderedPageBreak/>
        <w:t xml:space="preserve">39. </w:t>
      </w:r>
      <w:r>
        <w:tab/>
        <w:t xml:space="preserve">Shaw, C. K., P. &amp; Williamson, B. D. Assessing treatment effects in observational data with missing confounders: A comparative study of practical doubly-robust and traditional missing data methods. </w:t>
      </w:r>
      <w:r>
        <w:rPr>
          <w:i/>
          <w:iCs/>
        </w:rPr>
        <w:t>GitHub repository</w:t>
      </w:r>
      <w:r>
        <w:t xml:space="preserve"> (2024).at &lt;</w:t>
      </w:r>
      <w:hyperlink r:id="rId27">
        <w:r>
          <w:rPr>
            <w:rStyle w:val="Hyperlink"/>
          </w:rPr>
          <w:t>https://github.com/PamelaShaw/Missing-Confounders-Methods</w:t>
        </w:r>
      </w:hyperlink>
      <w:r>
        <w:t>&gt;</w:t>
      </w:r>
    </w:p>
    <w:p w14:paraId="0D6B019A" w14:textId="77777777" w:rsidR="00C95B7F" w:rsidRDefault="00F87261">
      <w:pPr>
        <w:pStyle w:val="Bibliography"/>
      </w:pPr>
      <w:bookmarkStart w:id="116" w:name="ref-cox1972regression"/>
      <w:bookmarkEnd w:id="115"/>
      <w:r>
        <w:t xml:space="preserve">40. </w:t>
      </w:r>
      <w:r>
        <w:tab/>
        <w:t xml:space="preserve">Cox, D. R. Regression models and life-tables. Journal of the royal statistical society. </w:t>
      </w:r>
      <w:r>
        <w:rPr>
          <w:i/>
          <w:iCs/>
        </w:rPr>
        <w:t>Series B (Methodological)</w:t>
      </w:r>
      <w:r>
        <w:t xml:space="preserve"> </w:t>
      </w:r>
      <w:r>
        <w:rPr>
          <w:b/>
          <w:bCs/>
        </w:rPr>
        <w:t>34</w:t>
      </w:r>
      <w:r>
        <w:t>, 187–220 (1972).</w:t>
      </w:r>
    </w:p>
    <w:p w14:paraId="4A38DBB5" w14:textId="77777777" w:rsidR="00C95B7F" w:rsidRDefault="00F87261">
      <w:pPr>
        <w:pStyle w:val="Bibliography"/>
      </w:pPr>
      <w:bookmarkStart w:id="117" w:name="ref-kaplan1958nonparametric"/>
      <w:bookmarkEnd w:id="116"/>
      <w:r>
        <w:t xml:space="preserve">41. </w:t>
      </w:r>
      <w:r>
        <w:tab/>
        <w:t xml:space="preserve">Kaplan, E. L. &amp; Meier, P. Nonparametric estimation from incomplete observations. </w:t>
      </w:r>
      <w:r>
        <w:rPr>
          <w:i/>
          <w:iCs/>
        </w:rPr>
        <w:t>Journal of the American statistical association</w:t>
      </w:r>
      <w:r>
        <w:t xml:space="preserve"> </w:t>
      </w:r>
      <w:r>
        <w:rPr>
          <w:b/>
          <w:bCs/>
        </w:rPr>
        <w:t>53</w:t>
      </w:r>
      <w:r>
        <w:t>, 457–481 (1958).</w:t>
      </w:r>
    </w:p>
    <w:p w14:paraId="4F5A38CE" w14:textId="77777777" w:rsidR="00C95B7F" w:rsidRDefault="00F87261">
      <w:pPr>
        <w:pStyle w:val="Bibliography"/>
      </w:pPr>
      <w:bookmarkStart w:id="118" w:name="ref-becker2020enhanced"/>
      <w:bookmarkEnd w:id="117"/>
      <w:r>
        <w:t xml:space="preserve">42. </w:t>
      </w:r>
      <w:r>
        <w:tab/>
        <w:t xml:space="preserve">Becker, T. </w:t>
      </w:r>
      <w:r>
        <w:rPr>
          <w:i/>
          <w:iCs/>
        </w:rPr>
        <w:t>et al.</w:t>
      </w:r>
      <w:r>
        <w:t xml:space="preserve"> An enhanced prognostic score for overall survival of patients with cancer derived from a large real-world cohort. </w:t>
      </w:r>
      <w:r>
        <w:rPr>
          <w:i/>
          <w:iCs/>
        </w:rPr>
        <w:t>Annals of Oncology</w:t>
      </w:r>
      <w:r>
        <w:t xml:space="preserve"> </w:t>
      </w:r>
      <w:r>
        <w:rPr>
          <w:b/>
          <w:bCs/>
        </w:rPr>
        <w:t>31</w:t>
      </w:r>
      <w:r>
        <w:t>, 1561–1568 (2020).</w:t>
      </w:r>
    </w:p>
    <w:p w14:paraId="685F8E7C" w14:textId="77777777" w:rsidR="00C95B7F" w:rsidRDefault="00F87261">
      <w:pPr>
        <w:pStyle w:val="Bibliography"/>
      </w:pPr>
      <w:bookmarkStart w:id="119" w:name="ref-leyrat2019propensity"/>
      <w:bookmarkEnd w:id="118"/>
      <w:r>
        <w:t xml:space="preserve">43. </w:t>
      </w:r>
      <w:r>
        <w:tab/>
      </w:r>
      <w:proofErr w:type="spellStart"/>
      <w:r>
        <w:t>Leyrat</w:t>
      </w:r>
      <w:proofErr w:type="spellEnd"/>
      <w:r>
        <w:t xml:space="preserve">, C. </w:t>
      </w:r>
      <w:r>
        <w:rPr>
          <w:i/>
          <w:iCs/>
        </w:rPr>
        <w:t>et al.</w:t>
      </w:r>
      <w:r>
        <w:t xml:space="preserve"> Propensity score analysis with partially observed covariates: How should multiple imputation be used? </w:t>
      </w:r>
      <w:r>
        <w:rPr>
          <w:i/>
          <w:iCs/>
        </w:rPr>
        <w:t>Statistical methods in medical research</w:t>
      </w:r>
      <w:r>
        <w:t xml:space="preserve"> </w:t>
      </w:r>
      <w:r>
        <w:rPr>
          <w:b/>
          <w:bCs/>
        </w:rPr>
        <w:t>28</w:t>
      </w:r>
      <w:r>
        <w:t>, 3–19 (2019).</w:t>
      </w:r>
    </w:p>
    <w:p w14:paraId="3F02CA8D" w14:textId="77777777" w:rsidR="00C95B7F" w:rsidRDefault="00F87261">
      <w:pPr>
        <w:pStyle w:val="Bibliography"/>
      </w:pPr>
      <w:bookmarkStart w:id="120" w:name="ref-pishgar2020matchthem"/>
      <w:bookmarkEnd w:id="119"/>
      <w:r>
        <w:t xml:space="preserve">44. </w:t>
      </w:r>
      <w:r>
        <w:tab/>
      </w:r>
      <w:proofErr w:type="spellStart"/>
      <w:r>
        <w:t>Pishgar</w:t>
      </w:r>
      <w:proofErr w:type="spellEnd"/>
      <w:r>
        <w:t xml:space="preserve">, F., Greifer, N., </w:t>
      </w:r>
      <w:proofErr w:type="spellStart"/>
      <w:r>
        <w:t>Leyrat</w:t>
      </w:r>
      <w:proofErr w:type="spellEnd"/>
      <w:r>
        <w:t xml:space="preserve">, C. &amp; Stuart, E. </w:t>
      </w:r>
      <w:proofErr w:type="spellStart"/>
      <w:proofErr w:type="gramStart"/>
      <w:r>
        <w:t>MatchThem</w:t>
      </w:r>
      <w:proofErr w:type="spellEnd"/>
      <w:r>
        <w:t>::</w:t>
      </w:r>
      <w:proofErr w:type="gramEnd"/>
      <w:r>
        <w:t xml:space="preserve"> Matching and weighting after multiple imputation. </w:t>
      </w:r>
      <w:proofErr w:type="spellStart"/>
      <w:r>
        <w:rPr>
          <w:i/>
          <w:iCs/>
        </w:rPr>
        <w:t>arXiv</w:t>
      </w:r>
      <w:proofErr w:type="spellEnd"/>
      <w:r>
        <w:rPr>
          <w:i/>
          <w:iCs/>
        </w:rPr>
        <w:t xml:space="preserve"> preprint arXiv:2009.11772</w:t>
      </w:r>
      <w:r>
        <w:t xml:space="preserve"> (2020).</w:t>
      </w:r>
    </w:p>
    <w:p w14:paraId="1663457F" w14:textId="77777777" w:rsidR="00C95B7F" w:rsidRDefault="00F87261">
      <w:pPr>
        <w:pStyle w:val="Bibliography"/>
      </w:pPr>
      <w:bookmarkStart w:id="121" w:name="ref-rubin2018multiple"/>
      <w:bookmarkEnd w:id="120"/>
      <w:r>
        <w:t xml:space="preserve">45. </w:t>
      </w:r>
      <w:r>
        <w:tab/>
        <w:t xml:space="preserve">Rubin, D. B. Multiple imputation. In </w:t>
      </w:r>
      <w:r>
        <w:rPr>
          <w:i/>
          <w:iCs/>
        </w:rPr>
        <w:t>Flexible imputation of missing data, second edition</w:t>
      </w:r>
      <w:r>
        <w:t xml:space="preserve"> 29–62 (Chapman; Hall/CRC, 2018).</w:t>
      </w:r>
    </w:p>
    <w:p w14:paraId="2D5CAA39" w14:textId="77777777" w:rsidR="00C95B7F" w:rsidRDefault="00F87261">
      <w:pPr>
        <w:pStyle w:val="Bibliography"/>
      </w:pPr>
      <w:bookmarkStart w:id="122" w:name="ref-van2011mice"/>
      <w:bookmarkEnd w:id="121"/>
      <w:r>
        <w:t xml:space="preserve">46. </w:t>
      </w:r>
      <w:r>
        <w:tab/>
        <w:t>Van Buuren, S. &amp; Groothuis-</w:t>
      </w:r>
      <w:proofErr w:type="spellStart"/>
      <w:r>
        <w:t>Oudshoorn</w:t>
      </w:r>
      <w:proofErr w:type="spellEnd"/>
      <w:r>
        <w:t xml:space="preserve">, K. Mice: Multivariate imputation by chained equations in r. </w:t>
      </w:r>
      <w:r>
        <w:rPr>
          <w:i/>
          <w:iCs/>
        </w:rPr>
        <w:t>Journal of statistical software</w:t>
      </w:r>
      <w:r>
        <w:t xml:space="preserve"> </w:t>
      </w:r>
      <w:r>
        <w:rPr>
          <w:b/>
          <w:bCs/>
        </w:rPr>
        <w:t>45</w:t>
      </w:r>
      <w:r>
        <w:t>, 1–67 (2011).</w:t>
      </w:r>
    </w:p>
    <w:p w14:paraId="0A16FF2F" w14:textId="77777777" w:rsidR="00C95B7F" w:rsidRDefault="00F87261">
      <w:pPr>
        <w:pStyle w:val="Bibliography"/>
      </w:pPr>
      <w:bookmarkStart w:id="123" w:name="ref-franklin2014metrics"/>
      <w:bookmarkEnd w:id="122"/>
      <w:r>
        <w:t xml:space="preserve">47. </w:t>
      </w:r>
      <w:r>
        <w:tab/>
        <w:t xml:space="preserve">Franklin, J. M., Rassen, J. A., Ackermann, D., Bartels, D. B. &amp; Schneeweiss, S. Metrics for covariate balance in cohort studies of causal effects. </w:t>
      </w:r>
      <w:r>
        <w:rPr>
          <w:i/>
          <w:iCs/>
        </w:rPr>
        <w:t>Statistics in medicine</w:t>
      </w:r>
      <w:r>
        <w:t xml:space="preserve"> </w:t>
      </w:r>
      <w:r>
        <w:rPr>
          <w:b/>
          <w:bCs/>
        </w:rPr>
        <w:t>33</w:t>
      </w:r>
      <w:r>
        <w:t>, 1685–1699 (2014).</w:t>
      </w:r>
    </w:p>
    <w:p w14:paraId="05F281D3" w14:textId="77777777" w:rsidR="00C95B7F" w:rsidRDefault="00F87261">
      <w:pPr>
        <w:pStyle w:val="Bibliography"/>
      </w:pPr>
      <w:bookmarkStart w:id="124" w:name="ref-stuart2013prognostic"/>
      <w:bookmarkEnd w:id="123"/>
      <w:r>
        <w:t xml:space="preserve">48. </w:t>
      </w:r>
      <w:r>
        <w:tab/>
        <w:t xml:space="preserve">Stuart, E. A., Lee, B. K. &amp; Leacy, F. P. Prognostic score–based balance measures can be a useful diagnostic for propensity score methods in comparative effectiveness research. </w:t>
      </w:r>
      <w:r>
        <w:rPr>
          <w:i/>
          <w:iCs/>
        </w:rPr>
        <w:t>Journal of clinical epidemiology</w:t>
      </w:r>
      <w:r>
        <w:t xml:space="preserve"> </w:t>
      </w:r>
      <w:r>
        <w:rPr>
          <w:b/>
          <w:bCs/>
        </w:rPr>
        <w:t>66</w:t>
      </w:r>
      <w:r>
        <w:t>, S84–S90 (2013).</w:t>
      </w:r>
    </w:p>
    <w:p w14:paraId="516D2BE6" w14:textId="0A4B6292" w:rsidR="00C95B7F" w:rsidRDefault="00F87261">
      <w:pPr>
        <w:pStyle w:val="Bibliography"/>
      </w:pPr>
      <w:bookmarkStart w:id="125" w:name="ref-warwick28685"/>
      <w:bookmarkEnd w:id="124"/>
      <w:r>
        <w:t xml:space="preserve">49. </w:t>
      </w:r>
      <w:r>
        <w:tab/>
        <w:t xml:space="preserve">Marshall, A. (Andrea)., Billingham, L. J. &amp; Bryan, S. </w:t>
      </w:r>
      <w:del w:id="126" w:author="FDA cleared version (October 17, 2025)" w:date="2025-10-22T21:15:00Z" w16du:dateUtc="2025-10-22T19:15:00Z">
        <w:r w:rsidR="00000000">
          <w:fldChar w:fldCharType="begin"/>
        </w:r>
        <w:r w:rsidR="00000000">
          <w:delInstrText>HYPERLINK "https://doi.org/10.1007/s10198-008-0129-y " \h</w:delInstrText>
        </w:r>
        <w:r w:rsidR="00000000">
          <w:fldChar w:fldCharType="separate"/>
        </w:r>
        <w:r w:rsidR="00000000">
          <w:rPr>
            <w:rStyle w:val="Hyperlink"/>
          </w:rPr>
          <w:delText>Can we afford to ignore missing data in cost-effectiveness analyses?</w:delText>
        </w:r>
        <w:r w:rsidR="00000000">
          <w:fldChar w:fldCharType="end"/>
        </w:r>
      </w:del>
      <w:ins w:id="127" w:author="FDA cleared version (October 17, 2025)" w:date="2025-10-22T21:15:00Z" w16du:dateUtc="2025-10-22T19:15:00Z">
        <w:r w:rsidR="009A7BB0">
          <w:fldChar w:fldCharType="begin"/>
        </w:r>
        <w:r w:rsidR="009A7BB0">
          <w:instrText>HYPERLINK "https://doi.org/10.1007/s10198-008-0129-y%20" \h</w:instrText>
        </w:r>
        <w:r w:rsidR="009A7BB0">
          <w:fldChar w:fldCharType="separate"/>
        </w:r>
        <w:r w:rsidR="009A7BB0">
          <w:rPr>
            <w:rStyle w:val="Hyperlink"/>
          </w:rPr>
          <w:t>Can we afford to ignore missing data in cost-effectiveness analyses?</w:t>
        </w:r>
        <w:r w:rsidR="009A7BB0">
          <w:fldChar w:fldCharType="end"/>
        </w:r>
      </w:ins>
      <w:r w:rsidR="009A7BB0">
        <w:t xml:space="preserve"> </w:t>
      </w:r>
      <w:r w:rsidR="009A7BB0">
        <w:rPr>
          <w:i/>
          <w:iCs/>
        </w:rPr>
        <w:t>European Journal of Health Economics</w:t>
      </w:r>
      <w:r w:rsidR="009A7BB0">
        <w:t xml:space="preserve"> </w:t>
      </w:r>
      <w:r w:rsidR="009A7BB0">
        <w:rPr>
          <w:b/>
          <w:bCs/>
        </w:rPr>
        <w:t>Vol.10</w:t>
      </w:r>
      <w:r w:rsidR="009A7BB0">
        <w:t>, 1–3 (2009).</w:t>
      </w:r>
    </w:p>
    <w:p w14:paraId="51E0AC68" w14:textId="77777777" w:rsidR="00C95B7F" w:rsidRDefault="00F87261">
      <w:pPr>
        <w:pStyle w:val="Bibliography"/>
      </w:pPr>
      <w:bookmarkStart w:id="128" w:name="ref-morisot2015prostate"/>
      <w:bookmarkEnd w:id="125"/>
      <w:r>
        <w:t xml:space="preserve">50. </w:t>
      </w:r>
      <w:r>
        <w:tab/>
        <w:t xml:space="preserve">Morisot, A. </w:t>
      </w:r>
      <w:r>
        <w:rPr>
          <w:i/>
          <w:iCs/>
        </w:rPr>
        <w:t>et al.</w:t>
      </w:r>
      <w:r>
        <w:t xml:space="preserve"> Prostate cancer: Net survival and cause-specific survival rates after multiple imputation. </w:t>
      </w:r>
      <w:r>
        <w:rPr>
          <w:i/>
          <w:iCs/>
        </w:rPr>
        <w:t>BMC medical research methodology</w:t>
      </w:r>
      <w:r>
        <w:t xml:space="preserve"> </w:t>
      </w:r>
      <w:r>
        <w:rPr>
          <w:b/>
          <w:bCs/>
        </w:rPr>
        <w:t>15</w:t>
      </w:r>
      <w:r>
        <w:t>, 1–14 (2015).</w:t>
      </w:r>
    </w:p>
    <w:p w14:paraId="498ED58C" w14:textId="77777777" w:rsidR="00C95B7F" w:rsidRDefault="00F87261">
      <w:pPr>
        <w:pStyle w:val="Bibliography"/>
      </w:pPr>
      <w:bookmarkStart w:id="129" w:name="ref-anesrake"/>
      <w:bookmarkEnd w:id="128"/>
      <w:r>
        <w:t xml:space="preserve">51. </w:t>
      </w:r>
      <w:r>
        <w:tab/>
        <w:t xml:space="preserve">Pasek, J. </w:t>
      </w:r>
      <w:proofErr w:type="spellStart"/>
      <w:r>
        <w:t>Anesrake</w:t>
      </w:r>
      <w:proofErr w:type="spellEnd"/>
      <w:r>
        <w:t>: ANES raking implementation. (2018).</w:t>
      </w:r>
    </w:p>
    <w:p w14:paraId="3173DB59" w14:textId="77777777" w:rsidR="00C95B7F" w:rsidRDefault="00F87261">
      <w:pPr>
        <w:pStyle w:val="Bibliography"/>
      </w:pPr>
      <w:bookmarkStart w:id="130" w:name="ref-MatchThem"/>
      <w:bookmarkEnd w:id="129"/>
      <w:r>
        <w:t xml:space="preserve">52. </w:t>
      </w:r>
      <w:r>
        <w:tab/>
      </w:r>
      <w:proofErr w:type="spellStart"/>
      <w:r>
        <w:t>Pishgar</w:t>
      </w:r>
      <w:proofErr w:type="spellEnd"/>
      <w:r>
        <w:t xml:space="preserve">, F., Greifer, N., </w:t>
      </w:r>
      <w:proofErr w:type="spellStart"/>
      <w:r>
        <w:t>Leyrat</w:t>
      </w:r>
      <w:proofErr w:type="spellEnd"/>
      <w:r>
        <w:t xml:space="preserve">, C. &amp; Stuart, E. </w:t>
      </w:r>
      <w:proofErr w:type="spellStart"/>
      <w:proofErr w:type="gramStart"/>
      <w:r>
        <w:t>MatchThem</w:t>
      </w:r>
      <w:proofErr w:type="spellEnd"/>
      <w:r>
        <w:t>::</w:t>
      </w:r>
      <w:proofErr w:type="gramEnd"/>
      <w:r>
        <w:t xml:space="preserve"> Matching and weighting after multiple imputation. (2021</w:t>
      </w:r>
      <w:proofErr w:type="gramStart"/>
      <w:r>
        <w:t>).doi</w:t>
      </w:r>
      <w:proofErr w:type="gramEnd"/>
      <w:r>
        <w:t>:</w:t>
      </w:r>
      <w:hyperlink r:id="rId28">
        <w:r>
          <w:rPr>
            <w:rStyle w:val="Hyperlink"/>
          </w:rPr>
          <w:t>10.32614/RJ-2021-073</w:t>
        </w:r>
      </w:hyperlink>
    </w:p>
    <w:p w14:paraId="2C230571" w14:textId="77777777" w:rsidR="00C95B7F" w:rsidRDefault="00F87261">
      <w:pPr>
        <w:pStyle w:val="Bibliography"/>
      </w:pPr>
      <w:bookmarkStart w:id="131" w:name="ref-survival"/>
      <w:bookmarkEnd w:id="130"/>
      <w:r>
        <w:lastRenderedPageBreak/>
        <w:t xml:space="preserve">53. </w:t>
      </w:r>
      <w:r>
        <w:tab/>
      </w:r>
      <w:proofErr w:type="spellStart"/>
      <w:r>
        <w:t>Therneau</w:t>
      </w:r>
      <w:proofErr w:type="spellEnd"/>
      <w:r>
        <w:t>, T. M. A package for survival analysis in r. (2024).at &lt;</w:t>
      </w:r>
      <w:hyperlink r:id="rId29">
        <w:r>
          <w:rPr>
            <w:rStyle w:val="Hyperlink"/>
          </w:rPr>
          <w:t>https://CRAN.R-project.org/package=survival</w:t>
        </w:r>
      </w:hyperlink>
      <w:r>
        <w:t>&gt;</w:t>
      </w:r>
    </w:p>
    <w:p w14:paraId="76860DB3" w14:textId="77777777" w:rsidR="00C95B7F" w:rsidRDefault="00F87261">
      <w:pPr>
        <w:pStyle w:val="Bibliography"/>
      </w:pPr>
      <w:bookmarkStart w:id="132" w:name="ref-encore.analytics"/>
      <w:bookmarkEnd w:id="131"/>
      <w:r>
        <w:t xml:space="preserve">54. </w:t>
      </w:r>
      <w:r>
        <w:tab/>
        <w:t xml:space="preserve">Weberpals, J. </w:t>
      </w:r>
      <w:proofErr w:type="spellStart"/>
      <w:r>
        <w:t>Encore.analytics</w:t>
      </w:r>
      <w:proofErr w:type="spellEnd"/>
      <w:r>
        <w:t>: Functions and wrappers to streamline complex analytic workflows in real-world data studies based on the ENCORE trial emulation project. (2025).at &lt;</w:t>
      </w:r>
      <w:hyperlink r:id="rId30">
        <w:r>
          <w:rPr>
            <w:rStyle w:val="Hyperlink"/>
          </w:rPr>
          <w:t>https://github.com/janickweberpals/encore.analytics</w:t>
        </w:r>
      </w:hyperlink>
      <w:r>
        <w:t>&gt;</w:t>
      </w:r>
    </w:p>
    <w:p w14:paraId="5C719ADE" w14:textId="77777777" w:rsidR="00C95B7F" w:rsidRDefault="00F87261">
      <w:pPr>
        <w:pStyle w:val="Bibliography"/>
      </w:pPr>
      <w:bookmarkStart w:id="133" w:name="ref-gtsummary"/>
      <w:bookmarkEnd w:id="132"/>
      <w:r>
        <w:t xml:space="preserve">55. </w:t>
      </w:r>
      <w:r>
        <w:tab/>
        <w:t xml:space="preserve">Sjoberg, D. D., Whiting, K., Curry, M., Lavery, J. A. &amp; </w:t>
      </w:r>
      <w:proofErr w:type="spellStart"/>
      <w:r>
        <w:t>Larmarange</w:t>
      </w:r>
      <w:proofErr w:type="spellEnd"/>
      <w:r>
        <w:t xml:space="preserve">, J. </w:t>
      </w:r>
      <w:hyperlink r:id="rId31">
        <w:r>
          <w:rPr>
            <w:rStyle w:val="Hyperlink"/>
          </w:rPr>
          <w:t xml:space="preserve">Reproducible summary tables with the </w:t>
        </w:r>
        <w:proofErr w:type="spellStart"/>
        <w:r>
          <w:rPr>
            <w:rStyle w:val="Hyperlink"/>
          </w:rPr>
          <w:t>gtsummary</w:t>
        </w:r>
        <w:proofErr w:type="spellEnd"/>
        <w:r>
          <w:rPr>
            <w:rStyle w:val="Hyperlink"/>
          </w:rPr>
          <w:t xml:space="preserve"> package</w:t>
        </w:r>
      </w:hyperlink>
      <w:r>
        <w:t xml:space="preserve">. </w:t>
      </w:r>
      <w:r>
        <w:rPr>
          <w:b/>
          <w:bCs/>
        </w:rPr>
        <w:t>13</w:t>
      </w:r>
      <w:r>
        <w:t>, 570–580 (2021).</w:t>
      </w:r>
    </w:p>
    <w:p w14:paraId="3C07CB38" w14:textId="77777777" w:rsidR="00C95B7F" w:rsidRDefault="00F87261">
      <w:pPr>
        <w:pStyle w:val="Bibliography"/>
      </w:pPr>
      <w:bookmarkStart w:id="134" w:name="ref-ggsurvfit"/>
      <w:bookmarkEnd w:id="133"/>
      <w:r>
        <w:t xml:space="preserve">56. </w:t>
      </w:r>
      <w:r>
        <w:tab/>
        <w:t xml:space="preserve">Sjoberg, D. D., Baillie, M., </w:t>
      </w:r>
      <w:proofErr w:type="spellStart"/>
      <w:r>
        <w:t>Fruechtenicht</w:t>
      </w:r>
      <w:proofErr w:type="spellEnd"/>
      <w:r>
        <w:t xml:space="preserve">, C., Haesendonckx, S. &amp; Treis, T. </w:t>
      </w:r>
      <w:proofErr w:type="spellStart"/>
      <w:r>
        <w:t>Ggsurvfit</w:t>
      </w:r>
      <w:proofErr w:type="spellEnd"/>
      <w:r>
        <w:t>: Flexible time-to-event figures. (2024).at &lt;</w:t>
      </w:r>
      <w:hyperlink r:id="rId32">
        <w:r>
          <w:rPr>
            <w:rStyle w:val="Hyperlink"/>
          </w:rPr>
          <w:t>https://github.com/pharmaverse/ggsurvfit</w:t>
        </w:r>
      </w:hyperlink>
      <w:r>
        <w:t>&gt;</w:t>
      </w:r>
    </w:p>
    <w:p w14:paraId="0A7597FD" w14:textId="77777777" w:rsidR="00C95B7F" w:rsidRDefault="00F87261">
      <w:pPr>
        <w:pStyle w:val="Bibliography"/>
      </w:pPr>
      <w:bookmarkStart w:id="135" w:name="ref-gaber2024mystifying"/>
      <w:bookmarkEnd w:id="134"/>
      <w:r>
        <w:t xml:space="preserve">57. </w:t>
      </w:r>
      <w:r>
        <w:tab/>
      </w:r>
      <w:r w:rsidRPr="003274BD">
        <w:rPr>
          <w:lang w:val="de-DE"/>
          <w:rPrChange w:id="136" w:author="Janick Weberpals" w:date="2025-10-22T21:15:00Z" w16du:dateUtc="2025-10-22T19:15:00Z">
            <w:rPr/>
          </w:rPrChange>
        </w:rPr>
        <w:t xml:space="preserve">Gaber, C. E. </w:t>
      </w:r>
      <w:r w:rsidRPr="003274BD">
        <w:rPr>
          <w:i/>
          <w:iCs/>
          <w:lang w:val="de-DE"/>
          <w:rPrChange w:id="137" w:author="Janick Weberpals" w:date="2025-10-22T21:15:00Z" w16du:dateUtc="2025-10-22T19:15:00Z">
            <w:rPr>
              <w:i/>
              <w:iCs/>
            </w:rPr>
          </w:rPrChange>
        </w:rPr>
        <w:t>et al.</w:t>
      </w:r>
      <w:r w:rsidRPr="003274BD">
        <w:rPr>
          <w:lang w:val="de-DE"/>
          <w:rPrChange w:id="138" w:author="Janick Weberpals" w:date="2025-10-22T21:15:00Z" w16du:dateUtc="2025-10-22T19:15:00Z">
            <w:rPr/>
          </w:rPrChange>
        </w:rPr>
        <w:t xml:space="preserve"> </w:t>
      </w:r>
      <w:r>
        <w:t xml:space="preserve">De-mystifying the clone-censor-weight method for causal research using observational data: A primer for cancer researchers. </w:t>
      </w:r>
      <w:r>
        <w:rPr>
          <w:i/>
          <w:iCs/>
        </w:rPr>
        <w:t>Cancer Medicine</w:t>
      </w:r>
      <w:r>
        <w:t xml:space="preserve"> </w:t>
      </w:r>
      <w:r>
        <w:rPr>
          <w:b/>
          <w:bCs/>
        </w:rPr>
        <w:t>13</w:t>
      </w:r>
      <w:r>
        <w:t>, e70461 (2024).</w:t>
      </w:r>
    </w:p>
    <w:bookmarkEnd w:id="47"/>
    <w:bookmarkEnd w:id="135"/>
    <w:p w14:paraId="6A05A809" w14:textId="77777777" w:rsidR="00C95B7F" w:rsidRDefault="00F87261">
      <w:r>
        <w:br w:type="page"/>
      </w:r>
    </w:p>
    <w:p w14:paraId="776C0E4A" w14:textId="77777777" w:rsidR="00C95B7F" w:rsidRDefault="00F87261">
      <w:pPr>
        <w:pStyle w:val="Heading1"/>
      </w:pPr>
      <w:bookmarkStart w:id="139" w:name="tables"/>
      <w:bookmarkEnd w:id="45"/>
      <w:r>
        <w:lastRenderedPageBreak/>
        <w:t>Tables</w:t>
      </w:r>
    </w:p>
    <w:tbl>
      <w:tblPr>
        <w:tblStyle w:val="Table"/>
        <w:tblW w:w="5000" w:type="pct"/>
        <w:tblLayout w:type="fixed"/>
        <w:tblLook w:val="0000" w:firstRow="0" w:lastRow="0" w:firstColumn="0" w:lastColumn="0" w:noHBand="0" w:noVBand="0"/>
      </w:tblPr>
      <w:tblGrid>
        <w:gridCol w:w="9360"/>
      </w:tblGrid>
      <w:tr w:rsidR="00C95B7F" w14:paraId="516BDC52" w14:textId="77777777">
        <w:tc>
          <w:tcPr>
            <w:tcW w:w="7920" w:type="dxa"/>
          </w:tcPr>
          <w:p w14:paraId="2A869AC0" w14:textId="77777777" w:rsidR="00C95B7F" w:rsidRDefault="00F87261">
            <w:pPr>
              <w:pStyle w:val="ImageCaption"/>
              <w:spacing w:before="200"/>
            </w:pPr>
            <w:bookmarkStart w:id="140" w:name="tbl-criteria"/>
            <w:r>
              <w:t>Table 1: Criteria to select eligible trials for emulation in ENCORE.</w:t>
            </w:r>
          </w:p>
          <w:p w14:paraId="5A39BBE3" w14:textId="77777777" w:rsidR="00C95B7F" w:rsidRDefault="00F87261">
            <w:pPr>
              <w:jc w:val="center"/>
            </w:pPr>
            <w:r>
              <w:rPr>
                <w:noProof/>
              </w:rPr>
              <w:drawing>
                <wp:inline distT="0" distB="0" distL="0" distR="0" wp14:anchorId="581B2F89" wp14:editId="07777777">
                  <wp:extent cx="5943600" cy="5414333"/>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tables/Table_1_trial_eligibility.png"/>
                          <pic:cNvPicPr>
                            <a:picLocks noChangeAspect="1" noChangeArrowheads="1"/>
                          </pic:cNvPicPr>
                        </pic:nvPicPr>
                        <pic:blipFill>
                          <a:blip r:embed="rId33"/>
                          <a:stretch>
                            <a:fillRect/>
                          </a:stretch>
                        </pic:blipFill>
                        <pic:spPr bwMode="auto">
                          <a:xfrm>
                            <a:off x="0" y="0"/>
                            <a:ext cx="5943600" cy="5414333"/>
                          </a:xfrm>
                          <a:prstGeom prst="rect">
                            <a:avLst/>
                          </a:prstGeom>
                          <a:noFill/>
                          <a:ln w="9525">
                            <a:noFill/>
                            <a:headEnd/>
                            <a:tailEnd/>
                          </a:ln>
                        </pic:spPr>
                      </pic:pic>
                    </a:graphicData>
                  </a:graphic>
                </wp:inline>
              </w:drawing>
            </w:r>
          </w:p>
        </w:tc>
        <w:bookmarkEnd w:id="140"/>
      </w:tr>
    </w:tbl>
    <w:p w14:paraId="41C8F396" w14:textId="77777777" w:rsidR="00C95B7F" w:rsidRDefault="00F87261">
      <w:r>
        <w:br w:type="page"/>
      </w:r>
    </w:p>
    <w:tbl>
      <w:tblPr>
        <w:tblStyle w:val="Table"/>
        <w:tblW w:w="5000" w:type="pct"/>
        <w:tblLayout w:type="fixed"/>
        <w:tblLook w:val="0000" w:firstRow="0" w:lastRow="0" w:firstColumn="0" w:lastColumn="0" w:noHBand="0" w:noVBand="0"/>
      </w:tblPr>
      <w:tblGrid>
        <w:gridCol w:w="9360"/>
      </w:tblGrid>
      <w:tr w:rsidR="00C95B7F" w14:paraId="5667B63F" w14:textId="77777777">
        <w:tc>
          <w:tcPr>
            <w:tcW w:w="7920" w:type="dxa"/>
          </w:tcPr>
          <w:p w14:paraId="61583528" w14:textId="77777777" w:rsidR="00C95B7F" w:rsidRDefault="00F87261">
            <w:pPr>
              <w:pStyle w:val="ImageCaption"/>
              <w:spacing w:before="200"/>
            </w:pPr>
            <w:bookmarkStart w:id="141" w:name="tbl-rcts"/>
            <w:r>
              <w:lastRenderedPageBreak/>
              <w:t>Table 2: Tentative list of randomized controlled trials (RCTs) considered for emulation.</w:t>
            </w:r>
          </w:p>
          <w:p w14:paraId="72A3D3EC" w14:textId="77777777" w:rsidR="00C95B7F" w:rsidRDefault="00F87261">
            <w:pPr>
              <w:jc w:val="center"/>
            </w:pPr>
            <w:r>
              <w:rPr>
                <w:noProof/>
              </w:rPr>
              <w:drawing>
                <wp:inline distT="0" distB="0" distL="0" distR="0" wp14:anchorId="01FF4777" wp14:editId="07777777">
                  <wp:extent cx="5943600" cy="606527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tables/Table_2_trial_selection.png"/>
                          <pic:cNvPicPr>
                            <a:picLocks noChangeAspect="1" noChangeArrowheads="1"/>
                          </pic:cNvPicPr>
                        </pic:nvPicPr>
                        <pic:blipFill>
                          <a:blip r:embed="rId34"/>
                          <a:stretch>
                            <a:fillRect/>
                          </a:stretch>
                        </pic:blipFill>
                        <pic:spPr bwMode="auto">
                          <a:xfrm>
                            <a:off x="0" y="0"/>
                            <a:ext cx="5943600" cy="6065270"/>
                          </a:xfrm>
                          <a:prstGeom prst="rect">
                            <a:avLst/>
                          </a:prstGeom>
                          <a:noFill/>
                          <a:ln w="9525">
                            <a:noFill/>
                            <a:headEnd/>
                            <a:tailEnd/>
                          </a:ln>
                        </pic:spPr>
                      </pic:pic>
                    </a:graphicData>
                  </a:graphic>
                </wp:inline>
              </w:drawing>
            </w:r>
          </w:p>
        </w:tc>
        <w:bookmarkEnd w:id="141"/>
      </w:tr>
    </w:tbl>
    <w:p w14:paraId="0D0B940D" w14:textId="77777777" w:rsidR="00C95B7F" w:rsidRDefault="00F87261">
      <w:r>
        <w:br w:type="page"/>
      </w:r>
    </w:p>
    <w:tbl>
      <w:tblPr>
        <w:tblStyle w:val="Table"/>
        <w:tblW w:w="5000" w:type="pct"/>
        <w:tblLayout w:type="fixed"/>
        <w:tblLook w:val="0000" w:firstRow="0" w:lastRow="0" w:firstColumn="0" w:lastColumn="0" w:noHBand="0" w:noVBand="0"/>
      </w:tblPr>
      <w:tblGrid>
        <w:gridCol w:w="9360"/>
      </w:tblGrid>
      <w:tr w:rsidR="00C95B7F" w14:paraId="26AC31CB" w14:textId="77777777">
        <w:tc>
          <w:tcPr>
            <w:tcW w:w="7920" w:type="dxa"/>
          </w:tcPr>
          <w:p w14:paraId="1F8A4C33" w14:textId="77777777" w:rsidR="00C95B7F" w:rsidRDefault="00F87261">
            <w:pPr>
              <w:pStyle w:val="ImageCaption"/>
              <w:spacing w:before="200"/>
            </w:pPr>
            <w:bookmarkStart w:id="142" w:name="tbl-metrics"/>
            <w:r>
              <w:lastRenderedPageBreak/>
              <w:t>Table 3: Example visualization of agreement metrics.</w:t>
            </w:r>
          </w:p>
          <w:p w14:paraId="0E27B00A" w14:textId="77777777" w:rsidR="00C95B7F" w:rsidRDefault="00F87261">
            <w:pPr>
              <w:jc w:val="center"/>
            </w:pPr>
            <w:r>
              <w:rPr>
                <w:noProof/>
              </w:rPr>
              <w:drawing>
                <wp:inline distT="0" distB="0" distL="0" distR="0" wp14:anchorId="5E117B91" wp14:editId="07777777">
                  <wp:extent cx="5943600" cy="1659654"/>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tables/Table_3_agreement_metrics.png"/>
                          <pic:cNvPicPr>
                            <a:picLocks noChangeAspect="1" noChangeArrowheads="1"/>
                          </pic:cNvPicPr>
                        </pic:nvPicPr>
                        <pic:blipFill>
                          <a:blip r:embed="rId35"/>
                          <a:stretch>
                            <a:fillRect/>
                          </a:stretch>
                        </pic:blipFill>
                        <pic:spPr bwMode="auto">
                          <a:xfrm>
                            <a:off x="0" y="0"/>
                            <a:ext cx="5943600" cy="1659654"/>
                          </a:xfrm>
                          <a:prstGeom prst="rect">
                            <a:avLst/>
                          </a:prstGeom>
                          <a:noFill/>
                          <a:ln w="9525">
                            <a:noFill/>
                            <a:headEnd/>
                            <a:tailEnd/>
                          </a:ln>
                        </pic:spPr>
                      </pic:pic>
                    </a:graphicData>
                  </a:graphic>
                </wp:inline>
              </w:drawing>
            </w:r>
          </w:p>
        </w:tc>
        <w:bookmarkEnd w:id="142"/>
      </w:tr>
    </w:tbl>
    <w:p w14:paraId="60061E4C" w14:textId="77777777" w:rsidR="00C95B7F" w:rsidRDefault="00F87261">
      <w:r>
        <w:br w:type="page"/>
      </w:r>
    </w:p>
    <w:p w14:paraId="22D7CCE4" w14:textId="77777777" w:rsidR="00C95B7F" w:rsidRDefault="00F87261">
      <w:pPr>
        <w:pStyle w:val="Heading1"/>
      </w:pPr>
      <w:bookmarkStart w:id="143" w:name="figures"/>
      <w:bookmarkEnd w:id="139"/>
      <w:r>
        <w:lastRenderedPageBreak/>
        <w:t>Figures</w:t>
      </w:r>
    </w:p>
    <w:tbl>
      <w:tblPr>
        <w:tblStyle w:val="Table"/>
        <w:tblW w:w="5000" w:type="pct"/>
        <w:tblLayout w:type="fixed"/>
        <w:tblLook w:val="0000" w:firstRow="0" w:lastRow="0" w:firstColumn="0" w:lastColumn="0" w:noHBand="0" w:noVBand="0"/>
      </w:tblPr>
      <w:tblGrid>
        <w:gridCol w:w="9360"/>
      </w:tblGrid>
      <w:tr w:rsidR="00C95B7F" w14:paraId="6C2331EE" w14:textId="77777777">
        <w:tc>
          <w:tcPr>
            <w:tcW w:w="7920" w:type="dxa"/>
          </w:tcPr>
          <w:p w14:paraId="6EB3B18A" w14:textId="77777777" w:rsidR="00C95B7F" w:rsidRDefault="00F87261">
            <w:pPr>
              <w:pStyle w:val="ImageCaption"/>
              <w:spacing w:before="200"/>
            </w:pPr>
            <w:bookmarkStart w:id="144" w:name="fig-process"/>
            <w:r>
              <w:t>Figure 1: Systematic process to understand effectiveness claims of oncology trials using real-world evidence.</w:t>
            </w:r>
          </w:p>
          <w:p w14:paraId="44EAFD9C" w14:textId="77777777" w:rsidR="00C95B7F" w:rsidRDefault="00F87261">
            <w:pPr>
              <w:pStyle w:val="Compact"/>
              <w:jc w:val="center"/>
            </w:pPr>
            <w:r>
              <w:rPr>
                <w:noProof/>
              </w:rPr>
              <w:drawing>
                <wp:inline distT="0" distB="0" distL="0" distR="0" wp14:anchorId="7DBB38A7" wp14:editId="07777777">
                  <wp:extent cx="5943600" cy="3343275"/>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figures/process.png"/>
                          <pic:cNvPicPr>
                            <a:picLocks noChangeAspect="1" noChangeArrowheads="1"/>
                          </pic:cNvPicPr>
                        </pic:nvPicPr>
                        <pic:blipFill>
                          <a:blip r:embed="rId36"/>
                          <a:stretch>
                            <a:fillRect/>
                          </a:stretch>
                        </pic:blipFill>
                        <pic:spPr bwMode="auto">
                          <a:xfrm>
                            <a:off x="0" y="0"/>
                            <a:ext cx="5943600" cy="3343275"/>
                          </a:xfrm>
                          <a:prstGeom prst="rect">
                            <a:avLst/>
                          </a:prstGeom>
                          <a:noFill/>
                          <a:ln w="9525">
                            <a:noFill/>
                            <a:headEnd/>
                            <a:tailEnd/>
                          </a:ln>
                        </pic:spPr>
                      </pic:pic>
                    </a:graphicData>
                  </a:graphic>
                </wp:inline>
              </w:drawing>
            </w:r>
          </w:p>
        </w:tc>
        <w:bookmarkEnd w:id="144"/>
      </w:tr>
    </w:tbl>
    <w:p w14:paraId="0D0D362E" w14:textId="77777777" w:rsidR="00C95B7F" w:rsidRDefault="00F87261">
      <w:pPr>
        <w:pStyle w:val="BodyText"/>
      </w:pPr>
      <w:hyperlink r:id="rId37">
        <w:r>
          <w:rPr>
            <w:rStyle w:val="Hyperlink"/>
          </w:rPr>
          <w:t>View figure in higher resolution here</w:t>
        </w:r>
      </w:hyperlink>
    </w:p>
    <w:p w14:paraId="4B94D5A5" w14:textId="77777777" w:rsidR="00C95B7F" w:rsidRDefault="00F87261">
      <w:r>
        <w:br w:type="page"/>
      </w:r>
    </w:p>
    <w:tbl>
      <w:tblPr>
        <w:tblStyle w:val="Table"/>
        <w:tblW w:w="5000" w:type="pct"/>
        <w:tblLayout w:type="fixed"/>
        <w:tblLook w:val="0000" w:firstRow="0" w:lastRow="0" w:firstColumn="0" w:lastColumn="0" w:noHBand="0" w:noVBand="0"/>
      </w:tblPr>
      <w:tblGrid>
        <w:gridCol w:w="9360"/>
      </w:tblGrid>
      <w:tr w:rsidR="00C95B7F" w14:paraId="7EC25A75" w14:textId="77777777">
        <w:tc>
          <w:tcPr>
            <w:tcW w:w="7920" w:type="dxa"/>
          </w:tcPr>
          <w:p w14:paraId="08D15E68" w14:textId="77777777" w:rsidR="00C95B7F" w:rsidRDefault="00F87261">
            <w:pPr>
              <w:pStyle w:val="ImageCaption"/>
              <w:spacing w:before="200"/>
            </w:pPr>
            <w:bookmarkStart w:id="145" w:name="fig-initiators"/>
            <w:r>
              <w:lastRenderedPageBreak/>
              <w:t>Figure 2: Example visualization of descriptive drug utilization analyses displaying a) initiation trends between compared regimens based on calendar time, b) cumulative rate of patients switching to another line of treatment.</w:t>
            </w:r>
          </w:p>
          <w:p w14:paraId="3DEEC669" w14:textId="77777777" w:rsidR="00C95B7F" w:rsidRDefault="00F87261">
            <w:pPr>
              <w:pStyle w:val="Compact"/>
              <w:jc w:val="center"/>
            </w:pPr>
            <w:r>
              <w:rPr>
                <w:noProof/>
              </w:rPr>
              <w:drawing>
                <wp:inline distT="0" distB="0" distL="0" distR="0" wp14:anchorId="2E2F2915" wp14:editId="07777777">
                  <wp:extent cx="4577722" cy="4576577"/>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Figure_2_utlization.png"/>
                          <pic:cNvPicPr>
                            <a:picLocks noChangeAspect="1" noChangeArrowheads="1"/>
                          </pic:cNvPicPr>
                        </pic:nvPicPr>
                        <pic:blipFill>
                          <a:blip r:embed="rId38"/>
                          <a:stretch>
                            <a:fillRect/>
                          </a:stretch>
                        </pic:blipFill>
                        <pic:spPr bwMode="auto">
                          <a:xfrm>
                            <a:off x="0" y="0"/>
                            <a:ext cx="4577722" cy="4576577"/>
                          </a:xfrm>
                          <a:prstGeom prst="rect">
                            <a:avLst/>
                          </a:prstGeom>
                          <a:noFill/>
                          <a:ln w="9525">
                            <a:noFill/>
                            <a:headEnd/>
                            <a:tailEnd/>
                          </a:ln>
                        </pic:spPr>
                      </pic:pic>
                    </a:graphicData>
                  </a:graphic>
                </wp:inline>
              </w:drawing>
            </w:r>
          </w:p>
        </w:tc>
        <w:bookmarkEnd w:id="145"/>
      </w:tr>
    </w:tbl>
    <w:p w14:paraId="10BF5AD1" w14:textId="77777777" w:rsidR="00C95B7F" w:rsidRDefault="00F87261">
      <w:pPr>
        <w:pStyle w:val="BodyText"/>
      </w:pPr>
      <w:hyperlink r:id="rId39">
        <w:r>
          <w:rPr>
            <w:rStyle w:val="Hyperlink"/>
          </w:rPr>
          <w:t>View figure in higher resolution here</w:t>
        </w:r>
      </w:hyperlink>
    </w:p>
    <w:p w14:paraId="3656B9AB" w14:textId="77777777" w:rsidR="00C95B7F" w:rsidRDefault="00F87261">
      <w:r>
        <w:br w:type="page"/>
      </w:r>
    </w:p>
    <w:tbl>
      <w:tblPr>
        <w:tblStyle w:val="Table"/>
        <w:tblW w:w="5000" w:type="pct"/>
        <w:tblLayout w:type="fixed"/>
        <w:tblLook w:val="0000" w:firstRow="0" w:lastRow="0" w:firstColumn="0" w:lastColumn="0" w:noHBand="0" w:noVBand="0"/>
      </w:tblPr>
      <w:tblGrid>
        <w:gridCol w:w="9360"/>
      </w:tblGrid>
      <w:tr w:rsidR="00C95B7F" w14:paraId="513476EE" w14:textId="77777777">
        <w:tc>
          <w:tcPr>
            <w:tcW w:w="7920" w:type="dxa"/>
          </w:tcPr>
          <w:p w14:paraId="4113DE86" w14:textId="77777777" w:rsidR="00C95B7F" w:rsidRDefault="00F87261">
            <w:pPr>
              <w:pStyle w:val="ImageCaption"/>
              <w:spacing w:before="200"/>
            </w:pPr>
            <w:bookmarkStart w:id="146" w:name="fig-balance"/>
            <w:r>
              <w:lastRenderedPageBreak/>
              <w:t>Figure 3: Assessment of a) covariate balance and b) distributional balance of a prognostic score for overall survival before and after propensity score matching or weighting across multiple imputed datasets.</w:t>
            </w:r>
          </w:p>
          <w:p w14:paraId="45FB0818" w14:textId="77777777" w:rsidR="00C95B7F" w:rsidRDefault="00F87261">
            <w:pPr>
              <w:pStyle w:val="Compact"/>
              <w:jc w:val="center"/>
            </w:pPr>
            <w:r>
              <w:rPr>
                <w:noProof/>
              </w:rPr>
              <w:drawing>
                <wp:inline distT="0" distB="0" distL="0" distR="0" wp14:anchorId="4E5C5FEC" wp14:editId="07777777">
                  <wp:extent cx="5943600" cy="31699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Figure_3_balance.png"/>
                          <pic:cNvPicPr>
                            <a:picLocks noChangeAspect="1" noChangeArrowheads="1"/>
                          </pic:cNvPicPr>
                        </pic:nvPicPr>
                        <pic:blipFill>
                          <a:blip r:embed="rId40"/>
                          <a:stretch>
                            <a:fillRect/>
                          </a:stretch>
                        </pic:blipFill>
                        <pic:spPr bwMode="auto">
                          <a:xfrm>
                            <a:off x="0" y="0"/>
                            <a:ext cx="5943600" cy="3169919"/>
                          </a:xfrm>
                          <a:prstGeom prst="rect">
                            <a:avLst/>
                          </a:prstGeom>
                          <a:noFill/>
                          <a:ln w="9525">
                            <a:noFill/>
                            <a:headEnd/>
                            <a:tailEnd/>
                          </a:ln>
                        </pic:spPr>
                      </pic:pic>
                    </a:graphicData>
                  </a:graphic>
                </wp:inline>
              </w:drawing>
            </w:r>
          </w:p>
        </w:tc>
        <w:bookmarkEnd w:id="146"/>
      </w:tr>
    </w:tbl>
    <w:p w14:paraId="4E5654DF" w14:textId="77777777" w:rsidR="00C95B7F" w:rsidRDefault="00F87261">
      <w:pPr>
        <w:pStyle w:val="BodyText"/>
      </w:pPr>
      <w:hyperlink r:id="rId41">
        <w:r>
          <w:rPr>
            <w:rStyle w:val="Hyperlink"/>
          </w:rPr>
          <w:t>View figure in higher resolution here</w:t>
        </w:r>
      </w:hyperlink>
      <w:bookmarkEnd w:id="143"/>
    </w:p>
    <w:sectPr w:rsidR="00C95B7F">
      <w:headerReference w:type="default" r:id="rId42"/>
      <w:footerReference w:type="even" r:id="rId43"/>
      <w:footerReference w:type="default" r:id="rId4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Zinn, Rebekah" w:date="2025-10-17T14:05:00Z" w:initials="ZR">
    <w:p w14:paraId="4A8D5223" w14:textId="4FEC87C3" w:rsidR="00000000" w:rsidRDefault="00000000">
      <w:pPr>
        <w:pStyle w:val="CommentText"/>
      </w:pPr>
      <w:r>
        <w:rPr>
          <w:rStyle w:val="CommentReference"/>
        </w:rPr>
        <w:annotationRef/>
      </w:r>
      <w:r w:rsidRPr="2C2F2CDC">
        <w:t>Must be included on title page if there are FDA co-authors.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8D52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18A67B" w16cex:dateUtc="2025-10-17T18: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8D5223" w16cid:durableId="0B18A6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627303" w14:textId="77777777" w:rsidR="003557A5" w:rsidRDefault="003557A5">
      <w:pPr>
        <w:spacing w:after="0"/>
      </w:pPr>
      <w:r>
        <w:separator/>
      </w:r>
    </w:p>
  </w:endnote>
  <w:endnote w:type="continuationSeparator" w:id="0">
    <w:p w14:paraId="14C70F68" w14:textId="77777777" w:rsidR="003557A5" w:rsidRDefault="003557A5">
      <w:pPr>
        <w:spacing w:after="0"/>
      </w:pPr>
      <w:r>
        <w:continuationSeparator/>
      </w:r>
    </w:p>
  </w:endnote>
  <w:endnote w:type="continuationNotice" w:id="1">
    <w:p w14:paraId="21C9FC89" w14:textId="77777777" w:rsidR="003557A5" w:rsidRDefault="003557A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48864071"/>
      <w:docPartObj>
        <w:docPartGallery w:val="Page Numbers (Bottom of Page)"/>
        <w:docPartUnique/>
      </w:docPartObj>
    </w:sdtPr>
    <w:sdtContent>
      <w:p w14:paraId="61F22856" w14:textId="299BFD7D" w:rsidR="00F35D88" w:rsidRDefault="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20FC38" w14:textId="77777777" w:rsidR="003557A5" w:rsidRDefault="003557A5">
      <w:pPr>
        <w:spacing w:after="0"/>
      </w:pPr>
      <w:r>
        <w:separator/>
      </w:r>
    </w:p>
  </w:footnote>
  <w:footnote w:type="continuationSeparator" w:id="0">
    <w:p w14:paraId="634828E8" w14:textId="77777777" w:rsidR="003557A5" w:rsidRDefault="003557A5">
      <w:pPr>
        <w:spacing w:after="0"/>
      </w:pPr>
      <w:r>
        <w:continuationSeparator/>
      </w:r>
    </w:p>
  </w:footnote>
  <w:footnote w:type="continuationNotice" w:id="1">
    <w:p w14:paraId="1E0CC46B" w14:textId="77777777" w:rsidR="003557A5" w:rsidRDefault="003557A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71F81" w14:textId="77777777" w:rsidR="003274BD" w:rsidRDefault="003274BD">
    <w:pPr>
      <w:pStyle w:val="Header"/>
      <w:pPrChange w:id="147" w:author="FDA cleared version (October 17, 2025)" w:date="2025-10-22T21:15:00Z" w16du:dateUtc="2025-10-22T19:15:00Z">
        <w:pPr>
          <w:pStyle w:val="CommentText"/>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21831F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6BC213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F4F9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F78C6A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250B37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134CE2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87A13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DDCDC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7871B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9C85D3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FFFFFFFF"/>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000A991"/>
    <w:multiLevelType w:val="multilevel"/>
    <w:tmpl w:val="58A8819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170CD2DE"/>
    <w:multiLevelType w:val="multilevel"/>
    <w:tmpl w:val="9EAA5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12809766">
    <w:abstractNumId w:val="11"/>
  </w:num>
  <w:num w:numId="2" w16cid:durableId="480006862">
    <w:abstractNumId w:val="12"/>
  </w:num>
  <w:num w:numId="3" w16cid:durableId="1236278885">
    <w:abstractNumId w:val="0"/>
  </w:num>
  <w:num w:numId="4" w16cid:durableId="345210280">
    <w:abstractNumId w:val="1"/>
  </w:num>
  <w:num w:numId="5" w16cid:durableId="1048064764">
    <w:abstractNumId w:val="2"/>
  </w:num>
  <w:num w:numId="6" w16cid:durableId="868958878">
    <w:abstractNumId w:val="3"/>
  </w:num>
  <w:num w:numId="7" w16cid:durableId="919290657">
    <w:abstractNumId w:val="8"/>
  </w:num>
  <w:num w:numId="8" w16cid:durableId="1020815825">
    <w:abstractNumId w:val="4"/>
  </w:num>
  <w:num w:numId="9" w16cid:durableId="671641468">
    <w:abstractNumId w:val="5"/>
  </w:num>
  <w:num w:numId="10" w16cid:durableId="1241326511">
    <w:abstractNumId w:val="6"/>
  </w:num>
  <w:num w:numId="11" w16cid:durableId="1851020006">
    <w:abstractNumId w:val="7"/>
  </w:num>
  <w:num w:numId="12" w16cid:durableId="768307391">
    <w:abstractNumId w:val="9"/>
  </w:num>
  <w:num w:numId="13" w16cid:durableId="454257859">
    <w:abstractNumId w:val="10"/>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Zinn, Rebekah">
    <w15:presenceInfo w15:providerId="AD" w15:userId="S::rebekah.zinn@fda.gov::edca6c73-2076-49ee-bfd8-279aefa93723"/>
  </w15:person>
  <w15:person w15:author="Janick Weberpals">
    <w15:presenceInfo w15:providerId="Windows Live" w15:userId="439c6135aad287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A2"/>
    <w:rsid w:val="000112B5"/>
    <w:rsid w:val="00057595"/>
    <w:rsid w:val="001A103C"/>
    <w:rsid w:val="001E31AD"/>
    <w:rsid w:val="00231EC4"/>
    <w:rsid w:val="00243478"/>
    <w:rsid w:val="003274BD"/>
    <w:rsid w:val="00344619"/>
    <w:rsid w:val="003557A5"/>
    <w:rsid w:val="003B7E90"/>
    <w:rsid w:val="0046018F"/>
    <w:rsid w:val="00571F12"/>
    <w:rsid w:val="00586569"/>
    <w:rsid w:val="005939A4"/>
    <w:rsid w:val="005A3A6E"/>
    <w:rsid w:val="006001A2"/>
    <w:rsid w:val="0060715F"/>
    <w:rsid w:val="00625087"/>
    <w:rsid w:val="0077582D"/>
    <w:rsid w:val="008A18BF"/>
    <w:rsid w:val="008E19D8"/>
    <w:rsid w:val="00916734"/>
    <w:rsid w:val="009A7BB0"/>
    <w:rsid w:val="009C68E9"/>
    <w:rsid w:val="009F573A"/>
    <w:rsid w:val="00A6214C"/>
    <w:rsid w:val="00A950F0"/>
    <w:rsid w:val="00B04E33"/>
    <w:rsid w:val="00B32ED4"/>
    <w:rsid w:val="00B50301"/>
    <w:rsid w:val="00BC6ED7"/>
    <w:rsid w:val="00C56C50"/>
    <w:rsid w:val="00C927F0"/>
    <w:rsid w:val="00C95B7F"/>
    <w:rsid w:val="00D3046E"/>
    <w:rsid w:val="00DA6B1F"/>
    <w:rsid w:val="00EA713A"/>
    <w:rsid w:val="00EA7559"/>
    <w:rsid w:val="00EB73B3"/>
    <w:rsid w:val="00F35D88"/>
    <w:rsid w:val="00F71199"/>
    <w:rsid w:val="00F87261"/>
    <w:rsid w:val="00FD1D73"/>
    <w:rsid w:val="03436961"/>
    <w:rsid w:val="0B65E2CB"/>
    <w:rsid w:val="0F48FC48"/>
    <w:rsid w:val="106B0D04"/>
    <w:rsid w:val="165F9F18"/>
    <w:rsid w:val="1B74877B"/>
    <w:rsid w:val="22C621C7"/>
    <w:rsid w:val="23524AD3"/>
    <w:rsid w:val="291CED85"/>
    <w:rsid w:val="297ABA95"/>
    <w:rsid w:val="320345D7"/>
    <w:rsid w:val="3C9FD6D4"/>
    <w:rsid w:val="44141FFB"/>
    <w:rsid w:val="671F93B2"/>
    <w:rsid w:val="6721F8A0"/>
    <w:rsid w:val="6AABCEE9"/>
    <w:rsid w:val="75078D38"/>
    <w:rsid w:val="7C1B2F66"/>
    <w:rsid w:val="7FCEC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5160F"/>
  <w15:docId w15:val="{BC6C3509-E355-430A-9336-9E90017FA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9A4"/>
    <w:rPr>
      <w:rFonts w:ascii="Arial" w:hAnsi="Arial"/>
    </w:rPr>
  </w:style>
  <w:style w:type="paragraph" w:styleId="Heading1">
    <w:name w:val="heading 1"/>
    <w:basedOn w:val="Normal"/>
    <w:next w:val="BodyText"/>
    <w:uiPriority w:val="9"/>
    <w:qFormat/>
    <w:rsid w:val="0046018F"/>
    <w:pPr>
      <w:keepNext/>
      <w:keepLines/>
      <w:spacing w:before="480" w:after="0" w:line="360" w:lineRule="auto"/>
      <w:jc w:val="both"/>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6018F"/>
    <w:pPr>
      <w:keepNext/>
      <w:keepLines/>
      <w:spacing w:before="200" w:after="0" w:line="360" w:lineRule="auto"/>
      <w:jc w:val="both"/>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0112B5"/>
    <w:pPr>
      <w:keepNext/>
      <w:keepLines/>
      <w:spacing w:before="200" w:after="0"/>
      <w:jc w:val="both"/>
      <w:outlineLvl w:val="2"/>
    </w:pPr>
    <w:rPr>
      <w:rFonts w:eastAsiaTheme="majorEastAsia"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12B5"/>
    <w:pPr>
      <w:spacing w:before="180" w:after="180" w:line="360" w:lineRule="auto"/>
      <w:jc w:val="both"/>
    </w:pPr>
  </w:style>
  <w:style w:type="paragraph" w:customStyle="1" w:styleId="FirstParagraph">
    <w:name w:val="First Paragraph"/>
    <w:basedOn w:val="BodyText"/>
    <w:next w:val="BodyText"/>
    <w:qFormat/>
    <w:rsid w:val="000112B5"/>
  </w:style>
  <w:style w:type="paragraph" w:customStyle="1" w:styleId="Compact">
    <w:name w:val="Compact"/>
    <w:basedOn w:val="BodyText"/>
    <w:qFormat/>
    <w:pPr>
      <w:spacing w:before="36" w:after="36"/>
    </w:pPr>
  </w:style>
  <w:style w:type="paragraph" w:styleId="Title">
    <w:name w:val="Title"/>
    <w:basedOn w:val="Normal"/>
    <w:next w:val="BodyText"/>
    <w:qFormat/>
    <w:rsid w:val="000112B5"/>
    <w:pPr>
      <w:keepNext/>
      <w:keepLines/>
      <w:spacing w:before="480" w:after="240"/>
      <w:jc w:val="both"/>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0112B5"/>
    <w:pPr>
      <w:spacing w:before="240"/>
    </w:pPr>
    <w:rPr>
      <w:rFonts w:ascii="Arial" w:hAnsi="Arial"/>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0112B5"/>
    <w:pPr>
      <w:keepNext/>
      <w:keepLines/>
      <w:spacing w:before="300" w:after="300"/>
      <w:jc w:val="both"/>
    </w:pPr>
    <w:rPr>
      <w:sz w:val="20"/>
      <w:szCs w:val="20"/>
    </w:rPr>
  </w:style>
  <w:style w:type="paragraph" w:styleId="Bibliography">
    <w:name w:val="Bibliography"/>
    <w:basedOn w:val="Normal"/>
    <w:qFormat/>
    <w:rsid w:val="0046018F"/>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A713A"/>
    <w:pPr>
      <w:keepNext/>
    </w:pPr>
    <w:rPr>
      <w:i w:val="0"/>
    </w:r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tyle1">
    <w:name w:val="Style1"/>
    <w:basedOn w:val="Title"/>
    <w:qFormat/>
    <w:rsid w:val="000112B5"/>
    <w:rPr>
      <w:rFonts w:ascii="Arial" w:hAnsi="Arial"/>
    </w:rPr>
  </w:style>
  <w:style w:type="character" w:customStyle="1" w:styleId="BodyTextChar">
    <w:name w:val="Body Text Char"/>
    <w:basedOn w:val="DefaultParagraphFont"/>
    <w:link w:val="BodyText"/>
    <w:rsid w:val="000112B5"/>
    <w:rPr>
      <w:rFonts w:ascii="Arial" w:hAnsi="Arial"/>
    </w:rPr>
  </w:style>
  <w:style w:type="paragraph" w:styleId="Footer">
    <w:name w:val="footer"/>
    <w:basedOn w:val="Normal"/>
    <w:link w:val="FooterChar"/>
    <w:rsid w:val="0077582D"/>
    <w:pPr>
      <w:tabs>
        <w:tab w:val="center" w:pos="4680"/>
        <w:tab w:val="right" w:pos="9360"/>
      </w:tabs>
      <w:spacing w:after="0"/>
    </w:pPr>
  </w:style>
  <w:style w:type="character" w:customStyle="1" w:styleId="FooterChar">
    <w:name w:val="Footer Char"/>
    <w:basedOn w:val="DefaultParagraphFont"/>
    <w:link w:val="Footer"/>
    <w:rsid w:val="0077582D"/>
    <w:rPr>
      <w:rFonts w:ascii="Arial" w:hAnsi="Arial"/>
    </w:rPr>
  </w:style>
  <w:style w:type="character" w:styleId="PageNumber">
    <w:name w:val="page number"/>
    <w:basedOn w:val="DefaultParagraphFont"/>
    <w:rsid w:val="0077582D"/>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CommentText">
    <w:name w:val="annotation text"/>
    <w:basedOn w:val="Normal"/>
    <w:link w:val="CommentTextChar"/>
    <w:rPr>
      <w:sz w:val="20"/>
      <w:szCs w:val="20"/>
    </w:rPr>
  </w:style>
  <w:style w:type="character" w:customStyle="1" w:styleId="CommentTextChar">
    <w:name w:val="Comment Text Char"/>
    <w:basedOn w:val="DefaultParagraphFont"/>
    <w:link w:val="CommentText"/>
    <w:rPr>
      <w:rFonts w:ascii="Arial" w:hAnsi="Arial"/>
      <w:sz w:val="20"/>
      <w:szCs w:val="20"/>
    </w:rPr>
  </w:style>
  <w:style w:type="character" w:styleId="CommentReference">
    <w:name w:val="annotation reference"/>
    <w:basedOn w:val="DefaultParagraphFont"/>
    <w:rPr>
      <w:sz w:val="16"/>
      <w:szCs w:val="16"/>
    </w:rPr>
  </w:style>
  <w:style w:type="paragraph" w:styleId="Header">
    <w:name w:val="header"/>
    <w:basedOn w:val="Normal"/>
    <w:link w:val="HeaderChar"/>
    <w:rsid w:val="001E31AD"/>
    <w:pPr>
      <w:tabs>
        <w:tab w:val="center" w:pos="4680"/>
        <w:tab w:val="right" w:pos="9360"/>
      </w:tabs>
      <w:spacing w:after="0"/>
    </w:pPr>
  </w:style>
  <w:style w:type="character" w:customStyle="1" w:styleId="HeaderChar">
    <w:name w:val="Header Char"/>
    <w:basedOn w:val="DefaultParagraphFont"/>
    <w:link w:val="Header"/>
    <w:rsid w:val="001E31AD"/>
    <w:rPr>
      <w:rFonts w:ascii="Arial" w:hAnsi="Arial"/>
    </w:rPr>
  </w:style>
  <w:style w:type="paragraph" w:styleId="Revision">
    <w:name w:val="Revision"/>
    <w:hidden/>
    <w:rsid w:val="00B04E33"/>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github.com/janickweberpals/encore.analytics/" TargetMode="External"/><Relationship Id="rId26" Type="http://schemas.openxmlformats.org/officeDocument/2006/relationships/hyperlink" Target="https://arxiv.org/abs/2405.10925" TargetMode="External"/><Relationship Id="rId39" Type="http://schemas.openxmlformats.org/officeDocument/2006/relationships/hyperlink" Target="https://github.com/janickweberpals/encore-process-manuscript/blob/main/manuscript/Figure_2_utlization.png" TargetMode="External"/><Relationship Id="rId21" Type="http://schemas.openxmlformats.org/officeDocument/2006/relationships/hyperlink" Target="https://www.fda.gov/about-fda/oncology-center-excellence/calibrating-real-world-evidence-studies-oncology-against-randomized-trials-encore" TargetMode="External"/><Relationship Id="rId34" Type="http://schemas.openxmlformats.org/officeDocument/2006/relationships/image" Target="media/image2.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github.com/janickweberpals/encore.analytics/" TargetMode="External"/><Relationship Id="rId29" Type="http://schemas.openxmlformats.org/officeDocument/2006/relationships/hyperlink" Target="https://CRAN.R-project.org/package=surviva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hyperlink" Target="https://doi.org/10.1002/pst.1917" TargetMode="External"/><Relationship Id="rId32" Type="http://schemas.openxmlformats.org/officeDocument/2006/relationships/hyperlink" Target="https://github.com/pharmaverse/ggsurvfit" TargetMode="External"/><Relationship Id="rId37" Type="http://schemas.openxmlformats.org/officeDocument/2006/relationships/hyperlink" Target="https://github.com/janickweberpals/encore-process-manuscript/blob/main/manuscript/Figure_1_process.png" TargetMode="External"/><Relationship Id="rId40" Type="http://schemas.openxmlformats.org/officeDocument/2006/relationships/image" Target="media/image6.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janickweberpals.github.io/imputation-ps-workflows/" TargetMode="External"/><Relationship Id="rId23" Type="http://schemas.openxmlformats.org/officeDocument/2006/relationships/hyperlink" Target="https://doi.org/10.1016/j.jval.2022.09.001" TargetMode="External"/><Relationship Id="rId28" Type="http://schemas.openxmlformats.org/officeDocument/2006/relationships/hyperlink" Target="https://doi.org/10.32614/RJ-2021-073" TargetMode="External"/><Relationship Id="rId36" Type="http://schemas.openxmlformats.org/officeDocument/2006/relationships/image" Target="media/image4.png"/><Relationship Id="rId10" Type="http://schemas.openxmlformats.org/officeDocument/2006/relationships/comments" Target="comments.xml"/><Relationship Id="rId19" Type="http://schemas.openxmlformats.org/officeDocument/2006/relationships/hyperlink" Target="https://www.fda.gov/media/120060/download?attachment" TargetMode="External"/><Relationship Id="rId31" Type="http://schemas.openxmlformats.org/officeDocument/2006/relationships/hyperlink" Target="https://doi.org/10.32614/RJ-2021-053" TargetMode="External"/><Relationship Id="rId44"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SWANG1@BWH.HARVARD.EDU" TargetMode="External"/><Relationship Id="rId22" Type="http://schemas.openxmlformats.org/officeDocument/2006/relationships/hyperlink" Target="https://doi.org/10.1200/JCO.2023.41.16\_suppl.e21194" TargetMode="External"/><Relationship Id="rId27" Type="http://schemas.openxmlformats.org/officeDocument/2006/relationships/hyperlink" Target="https://github.com/PamelaShaw/Missing-Confounders-Methods" TargetMode="External"/><Relationship Id="rId30" Type="http://schemas.openxmlformats.org/officeDocument/2006/relationships/hyperlink" Target="https://github.com/janickweberpals/encore.analytics" TargetMode="External"/><Relationship Id="rId35" Type="http://schemas.openxmlformats.org/officeDocument/2006/relationships/image" Target="media/image3.png"/><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hyperlink" Target="https://janickweberpals.github.io/imputation-ps-workflows/" TargetMode="External"/><Relationship Id="rId25" Type="http://schemas.openxmlformats.org/officeDocument/2006/relationships/hyperlink" Target="https://doi.org/10.2147/CLEP.S436131" TargetMode="External"/><Relationship Id="rId33" Type="http://schemas.openxmlformats.org/officeDocument/2006/relationships/image" Target="media/image1.png"/><Relationship Id="rId38" Type="http://schemas.openxmlformats.org/officeDocument/2006/relationships/image" Target="media/image5.png"/><Relationship Id="rId46" Type="http://schemas.microsoft.com/office/2011/relationships/people" Target="people.xml"/><Relationship Id="rId20" Type="http://schemas.openxmlformats.org/officeDocument/2006/relationships/hyperlink" Target="https://doi.org/10.1136/bmjmed-2023-000709" TargetMode="External"/><Relationship Id="rId41" Type="http://schemas.openxmlformats.org/officeDocument/2006/relationships/hyperlink" Target="https://github.com/janickweberpals/encore-process-manuscript/blob/main/manuscript/Figure_3_balance.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9bf4eea-3f89-48df-a5aa-41ea82ecb608">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C823D98DDFCEF4CB41CAEFDACEE8677" ma:contentTypeVersion="12" ma:contentTypeDescription="Create a new document." ma:contentTypeScope="" ma:versionID="ad9952c45ae132fa85578fd255bb00b7">
  <xsd:schema xmlns:xsd="http://www.w3.org/2001/XMLSchema" xmlns:xs="http://www.w3.org/2001/XMLSchema" xmlns:p="http://schemas.microsoft.com/office/2006/metadata/properties" xmlns:ns2="d9bf4eea-3f89-48df-a5aa-41ea82ecb608" xmlns:ns3="e076459d-c7d6-4e00-b835-ef90e361ca47" targetNamespace="http://schemas.microsoft.com/office/2006/metadata/properties" ma:root="true" ma:fieldsID="405b90d820329f2ff35f8f8fa643ba83" ns2:_="" ns3:_="">
    <xsd:import namespace="d9bf4eea-3f89-48df-a5aa-41ea82ecb608"/>
    <xsd:import namespace="e076459d-c7d6-4e00-b835-ef90e361ca4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ServiceSearchPropertie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bf4eea-3f89-48df-a5aa-41ea82ecb6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79cf906e-e933-44a8-8421-1c91ada6f12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76459d-c7d6-4e00-b835-ef90e361ca4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BA083F5-BE3F-4226-83B9-547F62D9BA9A}">
  <ds:schemaRefs>
    <ds:schemaRef ds:uri="http://schemas.microsoft.com/sharepoint/v3/contenttype/forms"/>
  </ds:schemaRefs>
</ds:datastoreItem>
</file>

<file path=customXml/itemProps2.xml><?xml version="1.0" encoding="utf-8"?>
<ds:datastoreItem xmlns:ds="http://schemas.openxmlformats.org/officeDocument/2006/customXml" ds:itemID="{4420F37B-25BF-46F0-9855-4ED1D39A0DF8}">
  <ds:schemaRefs>
    <ds:schemaRef ds:uri="http://schemas.microsoft.com/office/2006/metadata/properties"/>
    <ds:schemaRef ds:uri="http://schemas.microsoft.com/office/infopath/2007/PartnerControls"/>
    <ds:schemaRef ds:uri="d9bf4eea-3f89-48df-a5aa-41ea82ecb608"/>
  </ds:schemaRefs>
</ds:datastoreItem>
</file>

<file path=customXml/itemProps3.xml><?xml version="1.0" encoding="utf-8"?>
<ds:datastoreItem xmlns:ds="http://schemas.openxmlformats.org/officeDocument/2006/customXml" ds:itemID="{7E4C28A8-7E0C-4C1E-B824-C9D346B647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bf4eea-3f89-48df-a5aa-41ea82ecb608"/>
    <ds:schemaRef ds:uri="e076459d-c7d6-4e00-b835-ef90e361ca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30</Pages>
  <Words>7677</Words>
  <Characters>43765</Characters>
  <Application>Microsoft Office Word</Application>
  <DocSecurity>0</DocSecurity>
  <Lines>364</Lines>
  <Paragraphs>102</Paragraphs>
  <ScaleCrop>false</ScaleCrop>
  <Company/>
  <LinksUpToDate>false</LinksUpToDate>
  <CharactersWithSpaces>51340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subject/>
  <dc:creator/>
  <cp:keywords/>
  <cp:lastModifiedBy>Janick Weberpals</cp:lastModifiedBy>
  <cp:revision>1</cp:revision>
  <dcterms:created xsi:type="dcterms:W3CDTF">2025-07-26T14:50:00Z</dcterms:created>
  <dcterms:modified xsi:type="dcterms:W3CDTF">2025-10-22T19:22:00Z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clinical-pharmacology-and-therapeutics.csl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y fmtid="{D5CDD505-2E9C-101B-9397-08002B2CF9AE}" pid="15" name="ContentTypeId">
    <vt:lpwstr>0x0101001C823D98DDFCEF4CB41CAEFDACEE8677</vt:lpwstr>
  </property>
  <property fmtid="{D5CDD505-2E9C-101B-9397-08002B2CF9AE}" pid="16" name="MediaServiceImageTags">
    <vt:lpwstr/>
  </property>
</Properties>
</file>